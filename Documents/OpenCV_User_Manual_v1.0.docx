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76E898" w14:textId="77777777" w:rsidR="00E12FC5" w:rsidRDefault="00E12FC5"/>
    <w:sdt>
      <w:sdtPr>
        <w:id w:val="526150149"/>
        <w:docPartObj>
          <w:docPartGallery w:val="Cover Pages"/>
          <w:docPartUnique/>
        </w:docPartObj>
      </w:sdtPr>
      <w:sdtEndPr/>
      <w:sdtContent>
        <w:p w14:paraId="0AC5D86D" w14:textId="77777777" w:rsidR="009D4131" w:rsidRDefault="004F5C20">
          <w:r>
            <w:rPr>
              <w:noProof/>
              <w:lang w:eastAsia="en-IN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0" allowOverlap="1" wp14:anchorId="7C3A7B3C" wp14:editId="6A969F96">
                    <wp:simplePos x="0" y="0"/>
                    <wp:positionH relativeFrom="page">
                      <wp:posOffset>4464888</wp:posOffset>
                    </wp:positionH>
                    <wp:positionV relativeFrom="page">
                      <wp:align>top</wp:align>
                    </wp:positionV>
                    <wp:extent cx="3099435" cy="10058400"/>
                    <wp:effectExtent l="0" t="0" r="5715" b="0"/>
                    <wp:wrapNone/>
                    <wp:docPr id="363" name="Group 1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3099464" cy="10058400"/>
                              <a:chOff x="7344" y="0"/>
                              <a:chExt cx="4896" cy="15840"/>
                            </a:xfrm>
                            <a:solidFill>
                              <a:schemeClr val="bg1">
                                <a:lumMod val="50000"/>
                              </a:schemeClr>
                            </a:solidFill>
                          </wpg:grpSpPr>
                          <wpg:grpSp>
                            <wpg:cNvPr id="364" name="Group 364"/>
                            <wpg:cNvGrpSpPr>
                              <a:grpSpLocks/>
                            </wpg:cNvGrpSpPr>
                            <wpg:grpSpPr bwMode="auto">
                              <a:xfrm>
                                <a:off x="7344" y="0"/>
                                <a:ext cx="4896" cy="15840"/>
                                <a:chOff x="7560" y="0"/>
                                <a:chExt cx="4700" cy="15840"/>
                              </a:xfrm>
                              <a:grpFill/>
                            </wpg:grpSpPr>
                            <wps:wsp>
                              <wps:cNvPr id="365" name="Rectangle 3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755" y="0"/>
                                  <a:ext cx="4505" cy="15840"/>
                                </a:xfrm>
                                <a:prstGeom prst="rect">
                                  <a:avLst/>
                                </a:prstGeom>
                                <a:grpFill/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D8D8D8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6" name="Rectangle 366" descr="Light vertical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560" y="8"/>
                                  <a:ext cx="195" cy="15825"/>
                                </a:xfrm>
                                <a:prstGeom prst="rect">
                                  <a:avLst/>
                                </a:prstGeom>
                                <a:grpFill/>
                                <a:extLs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rgbClr val="FFFFFF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grpSp>
                          <wps:wsp>
                            <wps:cNvPr id="367" name="Rectangle 3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44" y="0"/>
                                <a:ext cx="4896" cy="3958"/>
                              </a:xfrm>
                              <a:prstGeom prst="rect">
                                <a:avLst/>
                              </a:prstGeom>
                              <a:grpFill/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318D2581" w14:textId="56B74C11" w:rsidR="004615BA" w:rsidRPr="004F5C20" w:rsidRDefault="004615BA">
                                  <w:pPr>
                                    <w:pStyle w:val="NoSpacing"/>
                                    <w:rPr>
                                      <w:rFonts w:eastAsiaTheme="majorEastAsia" w:cs="Microsoft Sans Serif"/>
                                      <w:b/>
                                      <w:bCs/>
                                      <w:color w:val="FFFFFF" w:themeColor="background1"/>
                                      <w:sz w:val="56"/>
                                      <w:szCs w:val="96"/>
                                    </w:rPr>
                                  </w:pPr>
                                  <w:r>
                                    <w:rPr>
                                      <w:rFonts w:eastAsiaTheme="majorEastAsia" w:cs="Microsoft Sans Serif"/>
                                      <w:b/>
                                      <w:bCs/>
                                      <w:color w:val="FFFFFF" w:themeColor="background1"/>
                                      <w:sz w:val="56"/>
                                      <w:szCs w:val="96"/>
                                    </w:rPr>
                                    <w:t>OpenCV</w:t>
                                  </w: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368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44" y="10658"/>
                                <a:ext cx="4889" cy="4462"/>
                              </a:xfrm>
                              <a:prstGeom prst="rect">
                                <a:avLst/>
                              </a:prstGeom>
                              <a:grpFill/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72C719F5" w14:textId="46903350" w:rsidR="004615BA" w:rsidRPr="00A723DD" w:rsidRDefault="004615BA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Version 1.0</w:t>
                                  </w:r>
                                </w:p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ny"/>
                                    <w:id w:val="103676099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14:paraId="5B3BC742" w14:textId="77777777" w:rsidR="004615BA" w:rsidRPr="00A723DD" w:rsidRDefault="004615BA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 w:rsidRPr="00A723DD">
                                        <w:rPr>
                                          <w:color w:val="FFFFFF" w:themeColor="background1"/>
                                        </w:rPr>
                                        <w:t>e-con Systems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10367610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4-06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1F58278A" w14:textId="5E081FD2" w:rsidR="004615BA" w:rsidRPr="00A723DD" w:rsidRDefault="004615BA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4/6/2018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7C3A7B3C" id="Group 14" o:spid="_x0000_s1026" style="position:absolute;margin-left:351.55pt;margin-top:0;width:244.05pt;height:11in;z-index:251659264;mso-height-percent:1000;mso-position-horizontal-relative:page;mso-position-vertical:top;mso-position-vertical-relative:page;mso-height-percent:1000" coordorigin="7344" coordsize="4896,1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" o:allowincell="f">
                    <v:group id="Group 364" o:spid="_x0000_s1027" style="position:absolute;left:7344;width:4896;height:15840" coordorigin="7560" coordsize="4700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Bce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1imz/B7JhwBuf4BAAD//wMAUEsBAi0AFAAGAAgAAAAhANvh9svuAAAAhQEAABMAAAAAAAAA&#10;AAAAAAAAAAAAAFtDb250ZW50X1R5cGVzXS54bWxQSwECLQAUAAYACAAAACEAWvQsW78AAAAVAQAA&#10;CwAAAAAAAAAAAAAAAAAfAQAAX3JlbHMvLnJlbHNQSwECLQAUAAYACAAAACEAROQXHsYAAADcAAAA&#10;DwAAAAAAAAAAAAAAAAAHAgAAZHJzL2Rvd25yZXYueG1sUEsFBgAAAAADAAMAtwAAAPoCAAAAAA==&#10;">
                      <v:rect id="Rectangle 365" o:spid="_x0000_s1028" style="position:absolute;left:7755;width:4505;height:15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" filled="f" stroked="f" strokecolor="#d8d8d8"/>
                      <v:rect id="Rectangle 366" o:spid="_x0000_s1029" alt="Light vertical" style="position:absolute;left:7560;top:8;width:195;height:15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" filled="f" stroked="f" strokecolor="white" strokeweight="1pt">
                        <v:shadow color="#d8d8d8" offset="3pt,3pt"/>
                      </v:rect>
                    </v:group>
                    <v:rect id="Rectangle 367" o:spid="_x0000_s1030" style="position:absolute;left:7344;width:4896;height:395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" filled="f" stroked="f" strokecolor="white" strokeweight="1pt">
                      <v:shadow color="#d8d8d8" offset="3pt,3pt"/>
                      <v:textbox inset="28.8pt,14.4pt,14.4pt,14.4pt">
                        <w:txbxContent>
                          <w:p w14:paraId="318D2581" w14:textId="56B74C11" w:rsidR="004615BA" w:rsidRPr="004F5C20" w:rsidRDefault="004615BA">
                            <w:pPr>
                              <w:pStyle w:val="NoSpacing"/>
                              <w:rPr>
                                <w:rFonts w:eastAsiaTheme="majorEastAsia" w:cs="Microsoft Sans Serif"/>
                                <w:b/>
                                <w:bCs/>
                                <w:color w:val="FFFFFF" w:themeColor="background1"/>
                                <w:sz w:val="56"/>
                                <w:szCs w:val="96"/>
                              </w:rPr>
                            </w:pPr>
                            <w:r>
                              <w:rPr>
                                <w:rFonts w:eastAsiaTheme="majorEastAsia" w:cs="Microsoft Sans Serif"/>
                                <w:b/>
                                <w:bCs/>
                                <w:color w:val="FFFFFF" w:themeColor="background1"/>
                                <w:sz w:val="56"/>
                                <w:szCs w:val="96"/>
                              </w:rPr>
                              <w:t>OpenCV</w:t>
                            </w:r>
                          </w:p>
                        </w:txbxContent>
                      </v:textbox>
                    </v:rect>
                    <v:rect id="Rectangle 9" o:spid="_x0000_s1031" style="position:absolute;left:7344;top:10658;width:4889;height:446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" filled="f" stroked="f" strokecolor="white" strokeweight="1pt">
                      <v:shadow color="#d8d8d8" offset="3pt,3pt"/>
                      <v:textbox inset="28.8pt,14.4pt,14.4pt,14.4pt">
                        <w:txbxContent>
                          <w:p w14:paraId="72C719F5" w14:textId="46903350" w:rsidR="004615BA" w:rsidRPr="00A723DD" w:rsidRDefault="004615BA">
                            <w:pPr>
                              <w:pStyle w:val="NoSpacing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Version 1.0</w:t>
                            </w:r>
                          </w:p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ny"/>
                              <w:id w:val="103676099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14:paraId="5B3BC742" w14:textId="77777777" w:rsidR="004615BA" w:rsidRPr="00A723DD" w:rsidRDefault="004615BA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 w:rsidRPr="00A723DD">
                                  <w:rPr>
                                    <w:color w:val="FFFFFF" w:themeColor="background1"/>
                                  </w:rPr>
                                  <w:t>e-con Systems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10367610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4-06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1F58278A" w14:textId="5E081FD2" w:rsidR="004615BA" w:rsidRPr="00A723DD" w:rsidRDefault="004615BA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4/6/2018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 w:rsidR="009D4131">
            <w:rPr>
              <w:noProof/>
              <w:lang w:eastAsia="en-IN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2F7521D3" wp14:editId="3B9F5772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95160" cy="640080"/>
                    <wp:effectExtent l="0" t="0" r="15875" b="23495"/>
                    <wp:wrapNone/>
                    <wp:docPr id="362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95160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  <a:ln w="12700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  <a:extLst/>
                          </wps:spPr>
                          <wps:txbx>
                            <w:txbxContent>
                              <w:p w14:paraId="124422D2" w14:textId="6C97CD08" w:rsidR="004615BA" w:rsidRPr="00A723DD" w:rsidRDefault="008050A3" w:rsidP="008050A3">
                                <w:pPr>
                                  <w:pStyle w:val="NoSpacing"/>
                                  <w:jc w:val="right"/>
                                  <w:rPr>
                                    <w:rFonts w:eastAsiaTheme="majorEastAsia" w:cs="Microsoft Sans Serif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eastAsiaTheme="majorEastAsia" w:cs="Microsoft Sans Serif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 xml:space="preserve">     Command Line Application</w:t>
                                </w:r>
                                <w:ins w:id="0" w:author="Ambika KSM" w:date="2018-04-26T12:07:00Z">
                                  <w:r w:rsidR="003152AC">
                                    <w:rPr>
                                      <w:rFonts w:eastAsiaTheme="majorEastAsia" w:cs="Microsoft Sans Serif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 xml:space="preserve"> </w:t>
                                  </w:r>
                                </w:ins>
                                <w:r w:rsidR="004615BA">
                                  <w:rPr>
                                    <w:rFonts w:eastAsiaTheme="majorEastAsia" w:cs="Microsoft Sans Serif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User Manual</w:t>
                                </w:r>
                              </w:p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2F7521D3" id="Rectangle 16" o:spid="_x0000_s1032" style="position:absolute;margin-left:0;margin-top:0;width:550.8pt;height:50.4pt;z-index:251661312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" o:allowincell="f" fillcolor="#272727 [2749]" strokecolor="white [3212]" strokeweight="1pt">
                    <v:textbox style="mso-fit-shape-to-text:t" inset="14.4pt,,14.4pt">
                      <w:txbxContent>
                        <w:p w14:paraId="124422D2" w14:textId="6C97CD08" w:rsidR="004615BA" w:rsidRPr="00A723DD" w:rsidRDefault="008050A3" w:rsidP="008050A3">
                          <w:pPr>
                            <w:pStyle w:val="NoSpacing"/>
                            <w:jc w:val="right"/>
                            <w:rPr>
                              <w:rFonts w:eastAsiaTheme="majorEastAsia" w:cs="Microsoft Sans Serif"/>
                              <w:color w:val="FFFFFF" w:themeColor="background1"/>
                              <w:sz w:val="72"/>
                              <w:szCs w:val="72"/>
                            </w:rPr>
                          </w:pPr>
                          <w:r>
                            <w:rPr>
                              <w:rFonts w:eastAsiaTheme="majorEastAsia" w:cs="Microsoft Sans Serif"/>
                              <w:color w:val="FFFFFF" w:themeColor="background1"/>
                              <w:sz w:val="72"/>
                              <w:szCs w:val="72"/>
                            </w:rPr>
                            <w:t xml:space="preserve">     Command Line Application</w:t>
                          </w:r>
                          <w:ins w:id="1" w:author="Ambika KSM" w:date="2018-04-26T12:07:00Z">
                            <w:r w:rsidR="003152AC">
                              <w:rPr>
                                <w:rFonts w:eastAsiaTheme="majorEastAsia" w:cs="Microsoft Sans Serif"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 </w:t>
                            </w:r>
                          </w:ins>
                          <w:r w:rsidR="004615BA">
                            <w:rPr>
                              <w:rFonts w:eastAsiaTheme="majorEastAsia" w:cs="Microsoft Sans Serif"/>
                              <w:color w:val="FFFFFF" w:themeColor="background1"/>
                              <w:sz w:val="72"/>
                              <w:szCs w:val="72"/>
                            </w:rPr>
                            <w:t>User Manual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630C92D4" w14:textId="77777777" w:rsidR="00C64D05" w:rsidRDefault="00C64D05"/>
        <w:p w14:paraId="7469C8EC" w14:textId="77777777" w:rsidR="00C64D05" w:rsidRDefault="00C64D05"/>
        <w:p w14:paraId="194DF3E2" w14:textId="77777777" w:rsidR="00C64D05" w:rsidRDefault="00C64D05"/>
        <w:p w14:paraId="5E91D92D" w14:textId="77777777" w:rsidR="00C64D05" w:rsidRDefault="00C64D05"/>
        <w:p w14:paraId="1C457668" w14:textId="77777777" w:rsidR="00C64D05" w:rsidRDefault="00C64D05"/>
        <w:p w14:paraId="2FDC2C34" w14:textId="77777777" w:rsidR="00C64D05" w:rsidRDefault="00C64D05"/>
        <w:p w14:paraId="2C98981D" w14:textId="77777777" w:rsidR="00C64D05" w:rsidRDefault="00C64D05"/>
        <w:p w14:paraId="7510667A" w14:textId="77777777" w:rsidR="00C64D05" w:rsidRDefault="00C64D05"/>
        <w:p w14:paraId="11383D46" w14:textId="77777777" w:rsidR="00C64D05" w:rsidRDefault="00C64D05"/>
        <w:p w14:paraId="35937016" w14:textId="77777777" w:rsidR="00C64D05" w:rsidRDefault="00C64D05"/>
        <w:p w14:paraId="743FC4AB" w14:textId="77777777" w:rsidR="00C64D05" w:rsidRDefault="00C64D05">
          <w:r>
            <w:rPr>
              <w:noProof/>
              <w:lang w:eastAsia="en-IN"/>
            </w:rPr>
            <w:drawing>
              <wp:anchor distT="0" distB="0" distL="114300" distR="114300" simplePos="0" relativeHeight="251660288" behindDoc="1" locked="0" layoutInCell="0" allowOverlap="1" wp14:anchorId="6AEA884D" wp14:editId="427BF4A6">
                <wp:simplePos x="0" y="0"/>
                <wp:positionH relativeFrom="page">
                  <wp:posOffset>103505</wp:posOffset>
                </wp:positionH>
                <wp:positionV relativeFrom="margin">
                  <wp:posOffset>3610610</wp:posOffset>
                </wp:positionV>
                <wp:extent cx="4248150" cy="3265170"/>
                <wp:effectExtent l="19050" t="19050" r="19050" b="11430"/>
                <wp:wrapThrough wrapText="bothSides">
                  <wp:wrapPolygon edited="0">
                    <wp:start x="-97" y="-126"/>
                    <wp:lineTo x="-97" y="21550"/>
                    <wp:lineTo x="21600" y="21550"/>
                    <wp:lineTo x="21600" y="-126"/>
                    <wp:lineTo x="-97" y="-126"/>
                  </wp:wrapPolygon>
                </wp:wrapThrough>
                <wp:docPr id="369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otion.jp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48150" cy="3265170"/>
                        </a:xfrm>
                        <a:prstGeom prst="rect">
                          <a:avLst/>
                        </a:prstGeom>
                        <a:ln w="12700">
                          <a:solidFill>
                            <a:schemeClr val="bg1"/>
                          </a:solidFill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4D68DBAA" w14:textId="77777777" w:rsidR="00C64D05" w:rsidRDefault="00C64D05"/>
        <w:p w14:paraId="4ABFF93A" w14:textId="77777777" w:rsidR="00C64D05" w:rsidRDefault="00C64D05"/>
        <w:p w14:paraId="41C8F233" w14:textId="77777777" w:rsidR="00C64D05" w:rsidRDefault="00C64D05"/>
        <w:p w14:paraId="550056FB" w14:textId="77777777" w:rsidR="00C64D05" w:rsidRDefault="00C64D05"/>
        <w:p w14:paraId="0915CDD4" w14:textId="77777777" w:rsidR="00C64D05" w:rsidRDefault="00C64D05"/>
        <w:p w14:paraId="2485EE0C" w14:textId="77777777" w:rsidR="00C64D05" w:rsidRDefault="00C64D05"/>
        <w:p w14:paraId="410A0665" w14:textId="77777777" w:rsidR="00C64D05" w:rsidRDefault="00C64D05"/>
        <w:p w14:paraId="38A427D5" w14:textId="77777777" w:rsidR="00C64D05" w:rsidRDefault="00C64D05"/>
        <w:p w14:paraId="0C98F9BD" w14:textId="77777777" w:rsidR="00C64D05" w:rsidRDefault="00C64D05"/>
        <w:p w14:paraId="63B17597" w14:textId="77777777" w:rsidR="00C64D05" w:rsidRDefault="00C64D05"/>
        <w:p w14:paraId="29F908F5" w14:textId="77777777" w:rsidR="00B53468" w:rsidRDefault="00B53468"/>
        <w:p w14:paraId="51D97672" w14:textId="77777777" w:rsidR="00C64D05" w:rsidRDefault="00C64D05"/>
        <w:p w14:paraId="1EA1CC48" w14:textId="77777777" w:rsidR="00C64D05" w:rsidRDefault="00C64D05"/>
        <w:p w14:paraId="4026A9F7" w14:textId="77777777" w:rsidR="00C64D05" w:rsidRDefault="00833875">
          <w:r>
            <w:rPr>
              <w:rFonts w:asciiTheme="majorHAnsi" w:eastAsiaTheme="majorEastAsia" w:hAnsiTheme="majorHAnsi" w:cstheme="majorBidi"/>
              <w:b/>
              <w:bCs/>
              <w:noProof/>
              <w:color w:val="FFFFFF" w:themeColor="background1"/>
              <w:sz w:val="96"/>
              <w:szCs w:val="96"/>
              <w:lang w:eastAsia="en-IN"/>
            </w:rPr>
            <w:drawing>
              <wp:anchor distT="0" distB="0" distL="114300" distR="114300" simplePos="0" relativeHeight="251662336" behindDoc="1" locked="0" layoutInCell="1" allowOverlap="1" wp14:anchorId="286555C1" wp14:editId="52979199">
                <wp:simplePos x="0" y="0"/>
                <wp:positionH relativeFrom="column">
                  <wp:posOffset>-788035</wp:posOffset>
                </wp:positionH>
                <wp:positionV relativeFrom="paragraph">
                  <wp:posOffset>246380</wp:posOffset>
                </wp:positionV>
                <wp:extent cx="3404235" cy="1120775"/>
                <wp:effectExtent l="0" t="0" r="5715" b="0"/>
                <wp:wrapThrough wrapText="bothSides">
                  <wp:wrapPolygon edited="0">
                    <wp:start x="0" y="0"/>
                    <wp:lineTo x="0" y="2570"/>
                    <wp:lineTo x="1209" y="6608"/>
                    <wp:lineTo x="0" y="7710"/>
                    <wp:lineTo x="0" y="20193"/>
                    <wp:lineTo x="2176" y="20927"/>
                    <wp:lineTo x="4110" y="20927"/>
                    <wp:lineTo x="6044" y="20193"/>
                    <wp:lineTo x="6648" y="19825"/>
                    <wp:lineTo x="6285" y="18357"/>
                    <wp:lineTo x="21515" y="15787"/>
                    <wp:lineTo x="21515" y="12850"/>
                    <wp:lineTo x="6527" y="12483"/>
                    <wp:lineTo x="21515" y="8811"/>
                    <wp:lineTo x="21515" y="4406"/>
                    <wp:lineTo x="6527" y="0"/>
                    <wp:lineTo x="0" y="0"/>
                  </wp:wrapPolygon>
                </wp:wrapThrough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e-consystems logo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04235" cy="11207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26535155" w14:textId="77777777" w:rsidR="009D4131" w:rsidRDefault="001977F2"/>
      </w:sdtContent>
    </w:sdt>
    <w:p w14:paraId="6563F33B" w14:textId="77777777" w:rsidR="00B76A22" w:rsidRDefault="00B76A22" w:rsidP="00B76A22">
      <w:pPr>
        <w:pStyle w:val="BodyBW"/>
        <w:rPr>
          <w:b/>
        </w:rPr>
      </w:pPr>
      <w:bookmarkStart w:id="2" w:name="_Toc351132681"/>
      <w:bookmarkStart w:id="3" w:name="_Toc352670858"/>
      <w:bookmarkStart w:id="4" w:name="_Toc352680753"/>
      <w:bookmarkStart w:id="5" w:name="_Toc353643650"/>
      <w:bookmarkStart w:id="6" w:name="_Toc363754934"/>
      <w:bookmarkStart w:id="7" w:name="_Toc370926706"/>
      <w:bookmarkStart w:id="8" w:name="_Toc381210955"/>
      <w:bookmarkStart w:id="9" w:name="_Toc381211123"/>
      <w:bookmarkStart w:id="10" w:name="_Toc381299837"/>
      <w:bookmarkStart w:id="11" w:name="_Toc465073899"/>
    </w:p>
    <w:p w14:paraId="467717F8" w14:textId="77777777" w:rsidR="00B76A22" w:rsidRDefault="00B76A22" w:rsidP="00B76A22">
      <w:pPr>
        <w:pStyle w:val="BodyBW"/>
        <w:rPr>
          <w:b/>
        </w:rPr>
      </w:pPr>
    </w:p>
    <w:p w14:paraId="61DF5065" w14:textId="77777777" w:rsidR="00B76A22" w:rsidRDefault="00B76A22" w:rsidP="00B76A22">
      <w:pPr>
        <w:pStyle w:val="BodyBW"/>
        <w:rPr>
          <w:b/>
        </w:rPr>
      </w:pPr>
    </w:p>
    <w:p w14:paraId="4F1C2196" w14:textId="77777777" w:rsidR="00B76A22" w:rsidRDefault="00B76A22" w:rsidP="00B76A22">
      <w:pPr>
        <w:pStyle w:val="BodyBW"/>
        <w:rPr>
          <w:b/>
        </w:rPr>
      </w:pPr>
    </w:p>
    <w:p w14:paraId="05414ABE" w14:textId="77777777" w:rsidR="00B76A22" w:rsidRDefault="00B76A22" w:rsidP="00B76A22">
      <w:pPr>
        <w:pStyle w:val="BodyBW"/>
        <w:rPr>
          <w:b/>
        </w:rPr>
      </w:pPr>
    </w:p>
    <w:p w14:paraId="34DD06EF" w14:textId="77777777" w:rsidR="00B76A22" w:rsidRDefault="00B76A22" w:rsidP="00B76A22">
      <w:pPr>
        <w:pStyle w:val="BodyBW"/>
        <w:rPr>
          <w:b/>
        </w:rPr>
      </w:pPr>
    </w:p>
    <w:p w14:paraId="1E5FC33C" w14:textId="77777777" w:rsidR="00B76A22" w:rsidRDefault="00B76A22" w:rsidP="00B76A22">
      <w:pPr>
        <w:pStyle w:val="BodyBW"/>
        <w:rPr>
          <w:b/>
        </w:rPr>
      </w:pPr>
    </w:p>
    <w:p w14:paraId="5AD1A86A" w14:textId="77777777" w:rsidR="00B76A22" w:rsidRDefault="00B76A22" w:rsidP="00B76A22">
      <w:pPr>
        <w:pStyle w:val="BodyBW"/>
        <w:rPr>
          <w:b/>
        </w:rPr>
      </w:pPr>
    </w:p>
    <w:p w14:paraId="3836DF9F" w14:textId="77777777" w:rsidR="00B76A22" w:rsidRDefault="00B76A22" w:rsidP="00B76A22">
      <w:pPr>
        <w:pStyle w:val="BodyBW"/>
        <w:rPr>
          <w:b/>
        </w:rPr>
      </w:pPr>
    </w:p>
    <w:p w14:paraId="2C2DACEE" w14:textId="77777777" w:rsidR="00B76A22" w:rsidRDefault="00B76A22" w:rsidP="00B76A22">
      <w:pPr>
        <w:pStyle w:val="BodyBW"/>
        <w:rPr>
          <w:b/>
        </w:rPr>
      </w:pPr>
    </w:p>
    <w:p w14:paraId="6F4FFBF4" w14:textId="77777777" w:rsidR="00B76A22" w:rsidRDefault="00B76A22" w:rsidP="00B76A22">
      <w:pPr>
        <w:pStyle w:val="BodyBW"/>
        <w:rPr>
          <w:b/>
        </w:rPr>
      </w:pPr>
    </w:p>
    <w:p w14:paraId="6A81A325" w14:textId="77777777" w:rsidR="00B76A22" w:rsidRDefault="00B76A22" w:rsidP="00B76A22">
      <w:pPr>
        <w:pStyle w:val="BodyBW"/>
        <w:rPr>
          <w:b/>
        </w:rPr>
      </w:pPr>
    </w:p>
    <w:p w14:paraId="0A5CA4AD" w14:textId="77777777" w:rsidR="00B76A22" w:rsidRDefault="00B76A22" w:rsidP="00B76A22">
      <w:pPr>
        <w:pStyle w:val="BodyBW"/>
        <w:rPr>
          <w:b/>
        </w:rPr>
      </w:pPr>
    </w:p>
    <w:p w14:paraId="1F263959" w14:textId="77777777" w:rsidR="00B76A22" w:rsidRDefault="00B76A22" w:rsidP="00B76A22">
      <w:pPr>
        <w:pStyle w:val="BodyBW"/>
        <w:rPr>
          <w:b/>
        </w:rPr>
      </w:pPr>
    </w:p>
    <w:p w14:paraId="1872BD29" w14:textId="77777777" w:rsidR="00B76A22" w:rsidRDefault="00B76A22" w:rsidP="00B76A22">
      <w:pPr>
        <w:pStyle w:val="BodyBW"/>
        <w:rPr>
          <w:b/>
        </w:rPr>
      </w:pPr>
    </w:p>
    <w:p w14:paraId="04CF9FB8" w14:textId="77777777" w:rsidR="00B76A22" w:rsidRDefault="00B76A22" w:rsidP="00B76A22">
      <w:pPr>
        <w:pStyle w:val="BodyBW"/>
        <w:rPr>
          <w:b/>
        </w:rPr>
      </w:pPr>
    </w:p>
    <w:p w14:paraId="2C2F16CF" w14:textId="77777777" w:rsidR="00B76A22" w:rsidRDefault="00B76A22" w:rsidP="00B76A22">
      <w:pPr>
        <w:pStyle w:val="BodyBW"/>
        <w:rPr>
          <w:b/>
        </w:rPr>
      </w:pPr>
    </w:p>
    <w:p w14:paraId="258AC92F" w14:textId="77777777" w:rsidR="00B76A22" w:rsidRDefault="00B76A22" w:rsidP="00B76A22">
      <w:pPr>
        <w:pStyle w:val="BodyBW"/>
        <w:rPr>
          <w:b/>
        </w:rPr>
      </w:pPr>
    </w:p>
    <w:p w14:paraId="5854DC93" w14:textId="77777777" w:rsidR="00B76A22" w:rsidRDefault="00B76A22" w:rsidP="00B76A22">
      <w:pPr>
        <w:pStyle w:val="BodyBW"/>
        <w:rPr>
          <w:b/>
        </w:rPr>
      </w:pPr>
    </w:p>
    <w:p w14:paraId="4A9EDEB3" w14:textId="77777777" w:rsidR="00B76A22" w:rsidRDefault="00B76A22" w:rsidP="00B76A22">
      <w:pPr>
        <w:pStyle w:val="BodyBW"/>
        <w:rPr>
          <w:b/>
        </w:rPr>
      </w:pPr>
    </w:p>
    <w:p w14:paraId="4BD25710" w14:textId="77777777" w:rsidR="00B76A22" w:rsidRDefault="00B76A22" w:rsidP="00B76A22">
      <w:pPr>
        <w:pStyle w:val="BodyBW"/>
        <w:rPr>
          <w:b/>
        </w:rPr>
      </w:pPr>
    </w:p>
    <w:p w14:paraId="5F62D914" w14:textId="77777777" w:rsidR="00B76A22" w:rsidRDefault="00B76A22" w:rsidP="00B76A22">
      <w:pPr>
        <w:pStyle w:val="BodyBW"/>
        <w:rPr>
          <w:b/>
        </w:rPr>
      </w:pPr>
    </w:p>
    <w:p w14:paraId="6E2EAD0E" w14:textId="77777777" w:rsidR="00B76A22" w:rsidRDefault="00B76A22" w:rsidP="00B76A22">
      <w:pPr>
        <w:pStyle w:val="BodyBW"/>
        <w:rPr>
          <w:b/>
        </w:rPr>
      </w:pPr>
    </w:p>
    <w:p w14:paraId="0FB1D54B" w14:textId="77777777" w:rsidR="00B76A22" w:rsidRPr="002E77EA" w:rsidRDefault="00B76A22" w:rsidP="00B76A22">
      <w:pPr>
        <w:pStyle w:val="BodyBW"/>
        <w:rPr>
          <w:b/>
        </w:rPr>
      </w:pPr>
      <w:r w:rsidRPr="002E77EA">
        <w:rPr>
          <w:b/>
        </w:rPr>
        <w:t>Disclaimer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</w:p>
    <w:p w14:paraId="3450649B" w14:textId="26CA9119" w:rsidR="00B76A22" w:rsidRDefault="00B76A22" w:rsidP="00B76A22">
      <w:pPr>
        <w:pStyle w:val="BodyBW"/>
      </w:pPr>
      <w:r>
        <w:t xml:space="preserve">The specifications of </w:t>
      </w:r>
      <w:r w:rsidR="005C53A2">
        <w:t>OpenCV command line application and instru</w:t>
      </w:r>
      <w:r>
        <w:t>ctions on h</w:t>
      </w:r>
      <w:r w:rsidR="005C53A2">
        <w:t>ow to run this with our e-con Systems camera</w:t>
      </w:r>
      <w:r>
        <w:t xml:space="preserve"> are provided as reference only and e-con Systems reserves the right to edit/modify this document without any prior intimation of whatsoever.</w:t>
      </w:r>
      <w:r>
        <w:br w:type="page"/>
      </w:r>
    </w:p>
    <w:p w14:paraId="0B30574B" w14:textId="77777777" w:rsidR="00A723DD" w:rsidRPr="00833875" w:rsidRDefault="00A723DD" w:rsidP="00A723DD">
      <w:pPr>
        <w:pStyle w:val="TOCTitle"/>
        <w:rPr>
          <w:color w:val="auto"/>
        </w:rPr>
      </w:pPr>
      <w:r w:rsidRPr="00833875">
        <w:rPr>
          <w:color w:val="auto"/>
        </w:rPr>
        <w:lastRenderedPageBreak/>
        <w:t>Contents</w:t>
      </w:r>
    </w:p>
    <w:p w14:paraId="7C8E96CA" w14:textId="5CD3F394" w:rsidR="00AF4740" w:rsidRDefault="005D1F3D">
      <w:pPr>
        <w:pStyle w:val="TOC1"/>
        <w:tabs>
          <w:tab w:val="right" w:pos="9016"/>
        </w:tabs>
        <w:rPr>
          <w:ins w:id="12" w:author="Ambika KSM" w:date="2018-04-26T12:38:00Z"/>
          <w:rFonts w:eastAsiaTheme="minorEastAsia"/>
          <w:b w:val="0"/>
          <w:bCs w:val="0"/>
          <w:caps w:val="0"/>
          <w:noProof/>
          <w:u w:val="none"/>
          <w:lang w:eastAsia="en-IN"/>
        </w:rPr>
      </w:pPr>
      <w:r>
        <w:rPr>
          <w:rFonts w:asciiTheme="majorHAnsi" w:hAnsiTheme="majorHAnsi"/>
          <w:i/>
          <w:caps w:val="0"/>
          <w:sz w:val="24"/>
          <w:szCs w:val="24"/>
        </w:rPr>
        <w:fldChar w:fldCharType="begin"/>
      </w:r>
      <w:r>
        <w:rPr>
          <w:rFonts w:asciiTheme="majorHAnsi" w:hAnsiTheme="majorHAnsi"/>
          <w:i/>
          <w:caps w:val="0"/>
          <w:sz w:val="24"/>
          <w:szCs w:val="24"/>
        </w:rPr>
        <w:instrText xml:space="preserve"> TOC \h \z \t "H1_Color,2,H2_Color,3,H3_Color,4,Chapter_Title_BW_1,1,H1_BW,2,H2_BW,3" </w:instrText>
      </w:r>
      <w:r>
        <w:rPr>
          <w:rFonts w:asciiTheme="majorHAnsi" w:hAnsiTheme="majorHAnsi"/>
          <w:i/>
          <w:caps w:val="0"/>
          <w:sz w:val="24"/>
          <w:szCs w:val="24"/>
        </w:rPr>
        <w:fldChar w:fldCharType="separate"/>
      </w:r>
      <w:ins w:id="13" w:author="Ambika KSM" w:date="2018-04-26T12:38:00Z">
        <w:r w:rsidR="00AF4740" w:rsidRPr="00E51934">
          <w:rPr>
            <w:rStyle w:val="Hyperlink"/>
            <w:noProof/>
          </w:rPr>
          <w:fldChar w:fldCharType="begin"/>
        </w:r>
        <w:r w:rsidR="00AF4740" w:rsidRPr="00E51934">
          <w:rPr>
            <w:rStyle w:val="Hyperlink"/>
            <w:noProof/>
          </w:rPr>
          <w:instrText xml:space="preserve"> </w:instrText>
        </w:r>
        <w:r w:rsidR="00AF4740">
          <w:rPr>
            <w:noProof/>
          </w:rPr>
          <w:instrText>HYPERLINK \l "_Toc512509610"</w:instrText>
        </w:r>
        <w:r w:rsidR="00AF4740" w:rsidRPr="00E51934">
          <w:rPr>
            <w:rStyle w:val="Hyperlink"/>
            <w:noProof/>
          </w:rPr>
          <w:instrText xml:space="preserve"> </w:instrText>
        </w:r>
        <w:r w:rsidR="00AF4740" w:rsidRPr="00E51934">
          <w:rPr>
            <w:rStyle w:val="Hyperlink"/>
            <w:noProof/>
          </w:rPr>
        </w:r>
        <w:r w:rsidR="00AF4740" w:rsidRPr="00E51934">
          <w:rPr>
            <w:rStyle w:val="Hyperlink"/>
            <w:noProof/>
          </w:rPr>
          <w:fldChar w:fldCharType="separate"/>
        </w:r>
        <w:r w:rsidR="00AF4740" w:rsidRPr="00E51934">
          <w:rPr>
            <w:rStyle w:val="Hyperlink"/>
            <w:noProof/>
          </w:rPr>
          <w:t>Introduction to Sample Application</w:t>
        </w:r>
        <w:r w:rsidR="00AF4740">
          <w:rPr>
            <w:noProof/>
            <w:webHidden/>
          </w:rPr>
          <w:tab/>
        </w:r>
        <w:r w:rsidR="00AF4740">
          <w:rPr>
            <w:noProof/>
            <w:webHidden/>
          </w:rPr>
          <w:fldChar w:fldCharType="begin"/>
        </w:r>
        <w:r w:rsidR="00AF4740">
          <w:rPr>
            <w:noProof/>
            <w:webHidden/>
          </w:rPr>
          <w:instrText xml:space="preserve"> PAGEREF _Toc512509610 \h </w:instrText>
        </w:r>
        <w:r w:rsidR="00AF4740">
          <w:rPr>
            <w:noProof/>
            <w:webHidden/>
          </w:rPr>
        </w:r>
      </w:ins>
      <w:r w:rsidR="00AF4740">
        <w:rPr>
          <w:noProof/>
          <w:webHidden/>
        </w:rPr>
        <w:fldChar w:fldCharType="separate"/>
      </w:r>
      <w:ins w:id="14" w:author="Ambika KSM" w:date="2018-04-26T12:38:00Z">
        <w:r w:rsidR="00AF4740">
          <w:rPr>
            <w:noProof/>
            <w:webHidden/>
          </w:rPr>
          <w:t>4</w:t>
        </w:r>
        <w:r w:rsidR="00AF4740">
          <w:rPr>
            <w:noProof/>
            <w:webHidden/>
          </w:rPr>
          <w:fldChar w:fldCharType="end"/>
        </w:r>
        <w:r w:rsidR="00AF4740" w:rsidRPr="00E51934">
          <w:rPr>
            <w:rStyle w:val="Hyperlink"/>
            <w:noProof/>
          </w:rPr>
          <w:fldChar w:fldCharType="end"/>
        </w:r>
      </w:ins>
    </w:p>
    <w:p w14:paraId="053BB4E7" w14:textId="57B6561F" w:rsidR="00AF4740" w:rsidRDefault="00AF4740">
      <w:pPr>
        <w:pStyle w:val="TOC2"/>
        <w:tabs>
          <w:tab w:val="right" w:pos="9016"/>
        </w:tabs>
        <w:rPr>
          <w:ins w:id="15" w:author="Ambika KSM" w:date="2018-04-26T12:38:00Z"/>
          <w:rFonts w:eastAsiaTheme="minorEastAsia"/>
          <w:b w:val="0"/>
          <w:bCs w:val="0"/>
          <w:smallCaps w:val="0"/>
          <w:noProof/>
          <w:lang w:eastAsia="en-IN"/>
        </w:rPr>
      </w:pPr>
      <w:ins w:id="16" w:author="Ambika KSM" w:date="2018-04-26T12:38:00Z">
        <w:r w:rsidRPr="00E51934">
          <w:rPr>
            <w:rStyle w:val="Hyperlink"/>
            <w:noProof/>
          </w:rPr>
          <w:fldChar w:fldCharType="begin"/>
        </w:r>
        <w:r w:rsidRPr="00E51934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"_Toc512509611"</w:instrText>
        </w:r>
        <w:r w:rsidRPr="00E51934">
          <w:rPr>
            <w:rStyle w:val="Hyperlink"/>
            <w:noProof/>
          </w:rPr>
          <w:instrText xml:space="preserve"> </w:instrText>
        </w:r>
        <w:r w:rsidRPr="00E51934">
          <w:rPr>
            <w:rStyle w:val="Hyperlink"/>
            <w:noProof/>
          </w:rPr>
        </w:r>
        <w:r w:rsidRPr="00E51934">
          <w:rPr>
            <w:rStyle w:val="Hyperlink"/>
            <w:noProof/>
          </w:rPr>
          <w:fldChar w:fldCharType="separate"/>
        </w:r>
        <w:r w:rsidRPr="00E51934">
          <w:rPr>
            <w:rStyle w:val="Hyperlink"/>
            <w:noProof/>
          </w:rPr>
          <w:t>Prerequisites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_Toc512509611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17" w:author="Ambika KSM" w:date="2018-04-26T12:38:00Z"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  <w:r w:rsidRPr="00E51934">
          <w:rPr>
            <w:rStyle w:val="Hyperlink"/>
            <w:noProof/>
          </w:rPr>
          <w:fldChar w:fldCharType="end"/>
        </w:r>
      </w:ins>
    </w:p>
    <w:p w14:paraId="5E97BC96" w14:textId="41FB0345" w:rsidR="00AF4740" w:rsidRDefault="00AF4740">
      <w:pPr>
        <w:pStyle w:val="TOC3"/>
        <w:tabs>
          <w:tab w:val="right" w:pos="9016"/>
        </w:tabs>
        <w:rPr>
          <w:ins w:id="18" w:author="Ambika KSM" w:date="2018-04-26T12:38:00Z"/>
          <w:rFonts w:eastAsiaTheme="minorEastAsia"/>
          <w:smallCaps w:val="0"/>
          <w:noProof/>
          <w:lang w:eastAsia="en-IN"/>
        </w:rPr>
      </w:pPr>
      <w:ins w:id="19" w:author="Ambika KSM" w:date="2018-04-26T12:38:00Z">
        <w:r w:rsidRPr="00E51934">
          <w:rPr>
            <w:rStyle w:val="Hyperlink"/>
            <w:noProof/>
          </w:rPr>
          <w:fldChar w:fldCharType="begin"/>
        </w:r>
        <w:r w:rsidRPr="00E51934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"_Toc512509612"</w:instrText>
        </w:r>
        <w:r w:rsidRPr="00E51934">
          <w:rPr>
            <w:rStyle w:val="Hyperlink"/>
            <w:noProof/>
          </w:rPr>
          <w:instrText xml:space="preserve"> </w:instrText>
        </w:r>
        <w:r w:rsidRPr="00E51934">
          <w:rPr>
            <w:rStyle w:val="Hyperlink"/>
            <w:noProof/>
          </w:rPr>
        </w:r>
        <w:r w:rsidRPr="00E51934">
          <w:rPr>
            <w:rStyle w:val="Hyperlink"/>
            <w:noProof/>
          </w:rPr>
          <w:fldChar w:fldCharType="separate"/>
        </w:r>
        <w:r w:rsidRPr="00E51934">
          <w:rPr>
            <w:rStyle w:val="Hyperlink"/>
            <w:noProof/>
          </w:rPr>
          <w:t>Camera Device Initialization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_Toc512509612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20" w:author="Ambika KSM" w:date="2018-04-26T12:38:00Z"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  <w:r w:rsidRPr="00E51934">
          <w:rPr>
            <w:rStyle w:val="Hyperlink"/>
            <w:noProof/>
          </w:rPr>
          <w:fldChar w:fldCharType="end"/>
        </w:r>
      </w:ins>
    </w:p>
    <w:p w14:paraId="7E2AA8F2" w14:textId="4113019E" w:rsidR="00AF4740" w:rsidRDefault="00AF4740">
      <w:pPr>
        <w:pStyle w:val="TOC2"/>
        <w:tabs>
          <w:tab w:val="right" w:pos="9016"/>
        </w:tabs>
        <w:rPr>
          <w:ins w:id="21" w:author="Ambika KSM" w:date="2018-04-26T12:38:00Z"/>
          <w:rFonts w:eastAsiaTheme="minorEastAsia"/>
          <w:b w:val="0"/>
          <w:bCs w:val="0"/>
          <w:smallCaps w:val="0"/>
          <w:noProof/>
          <w:lang w:eastAsia="en-IN"/>
        </w:rPr>
      </w:pPr>
      <w:ins w:id="22" w:author="Ambika KSM" w:date="2018-04-26T12:38:00Z">
        <w:r w:rsidRPr="00E51934">
          <w:rPr>
            <w:rStyle w:val="Hyperlink"/>
            <w:noProof/>
          </w:rPr>
          <w:fldChar w:fldCharType="begin"/>
        </w:r>
        <w:r w:rsidRPr="00E51934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"_Toc512509613"</w:instrText>
        </w:r>
        <w:r w:rsidRPr="00E51934">
          <w:rPr>
            <w:rStyle w:val="Hyperlink"/>
            <w:noProof/>
          </w:rPr>
          <w:instrText xml:space="preserve"> </w:instrText>
        </w:r>
        <w:r w:rsidRPr="00E51934">
          <w:rPr>
            <w:rStyle w:val="Hyperlink"/>
            <w:noProof/>
          </w:rPr>
        </w:r>
        <w:r w:rsidRPr="00E51934">
          <w:rPr>
            <w:rStyle w:val="Hyperlink"/>
            <w:noProof/>
          </w:rPr>
          <w:fldChar w:fldCharType="separate"/>
        </w:r>
        <w:r w:rsidRPr="00E51934">
          <w:rPr>
            <w:rStyle w:val="Hyperlink"/>
            <w:noProof/>
          </w:rPr>
          <w:t>Description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_Toc512509613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23" w:author="Ambika KSM" w:date="2018-04-26T12:38:00Z"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  <w:r w:rsidRPr="00E51934">
          <w:rPr>
            <w:rStyle w:val="Hyperlink"/>
            <w:noProof/>
          </w:rPr>
          <w:fldChar w:fldCharType="end"/>
        </w:r>
      </w:ins>
    </w:p>
    <w:p w14:paraId="45A03FAE" w14:textId="0080D207" w:rsidR="00AF4740" w:rsidRDefault="00AF4740">
      <w:pPr>
        <w:pStyle w:val="TOC1"/>
        <w:tabs>
          <w:tab w:val="right" w:pos="9016"/>
        </w:tabs>
        <w:rPr>
          <w:ins w:id="24" w:author="Ambika KSM" w:date="2018-04-26T12:38:00Z"/>
          <w:rFonts w:eastAsiaTheme="minorEastAsia"/>
          <w:b w:val="0"/>
          <w:bCs w:val="0"/>
          <w:caps w:val="0"/>
          <w:noProof/>
          <w:u w:val="none"/>
          <w:lang w:eastAsia="en-IN"/>
        </w:rPr>
      </w:pPr>
      <w:ins w:id="25" w:author="Ambika KSM" w:date="2018-04-26T12:38:00Z">
        <w:r w:rsidRPr="00E51934">
          <w:rPr>
            <w:rStyle w:val="Hyperlink"/>
            <w:noProof/>
          </w:rPr>
          <w:fldChar w:fldCharType="begin"/>
        </w:r>
        <w:r w:rsidRPr="00E51934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"_Toc512509614"</w:instrText>
        </w:r>
        <w:r w:rsidRPr="00E51934">
          <w:rPr>
            <w:rStyle w:val="Hyperlink"/>
            <w:noProof/>
          </w:rPr>
          <w:instrText xml:space="preserve"> </w:instrText>
        </w:r>
        <w:r w:rsidRPr="00E51934">
          <w:rPr>
            <w:rStyle w:val="Hyperlink"/>
            <w:noProof/>
          </w:rPr>
        </w:r>
        <w:r w:rsidRPr="00E51934">
          <w:rPr>
            <w:rStyle w:val="Hyperlink"/>
            <w:noProof/>
          </w:rPr>
          <w:fldChar w:fldCharType="separate"/>
        </w:r>
        <w:r w:rsidRPr="00E51934">
          <w:rPr>
            <w:rStyle w:val="Hyperlink"/>
            <w:noProof/>
          </w:rPr>
          <w:t>Launching the Application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_Toc512509614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26" w:author="Ambika KSM" w:date="2018-04-26T12:38:00Z"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  <w:r w:rsidRPr="00E51934">
          <w:rPr>
            <w:rStyle w:val="Hyperlink"/>
            <w:noProof/>
          </w:rPr>
          <w:fldChar w:fldCharType="end"/>
        </w:r>
      </w:ins>
    </w:p>
    <w:p w14:paraId="2FB7C21D" w14:textId="1D0415D5" w:rsidR="00AF4740" w:rsidRDefault="00AF4740">
      <w:pPr>
        <w:pStyle w:val="TOC2"/>
        <w:tabs>
          <w:tab w:val="right" w:pos="9016"/>
        </w:tabs>
        <w:rPr>
          <w:ins w:id="27" w:author="Ambika KSM" w:date="2018-04-26T12:38:00Z"/>
          <w:rFonts w:eastAsiaTheme="minorEastAsia"/>
          <w:b w:val="0"/>
          <w:bCs w:val="0"/>
          <w:smallCaps w:val="0"/>
          <w:noProof/>
          <w:lang w:eastAsia="en-IN"/>
        </w:rPr>
      </w:pPr>
      <w:ins w:id="28" w:author="Ambika KSM" w:date="2018-04-26T12:38:00Z">
        <w:r w:rsidRPr="00E51934">
          <w:rPr>
            <w:rStyle w:val="Hyperlink"/>
            <w:noProof/>
          </w:rPr>
          <w:fldChar w:fldCharType="begin"/>
        </w:r>
        <w:r w:rsidRPr="00E51934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"_Toc512509615"</w:instrText>
        </w:r>
        <w:r w:rsidRPr="00E51934">
          <w:rPr>
            <w:rStyle w:val="Hyperlink"/>
            <w:noProof/>
          </w:rPr>
          <w:instrText xml:space="preserve"> </w:instrText>
        </w:r>
        <w:r w:rsidRPr="00E51934">
          <w:rPr>
            <w:rStyle w:val="Hyperlink"/>
            <w:noProof/>
          </w:rPr>
        </w:r>
        <w:r w:rsidRPr="00E51934">
          <w:rPr>
            <w:rStyle w:val="Hyperlink"/>
            <w:noProof/>
          </w:rPr>
          <w:fldChar w:fldCharType="separate"/>
        </w:r>
        <w:r w:rsidRPr="00E51934">
          <w:rPr>
            <w:rStyle w:val="Hyperlink"/>
            <w:noProof/>
          </w:rPr>
          <w:t>Launching Windows Sample Application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_Toc512509615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29" w:author="Ambika KSM" w:date="2018-04-26T12:38:00Z"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  <w:r w:rsidRPr="00E51934">
          <w:rPr>
            <w:rStyle w:val="Hyperlink"/>
            <w:noProof/>
          </w:rPr>
          <w:fldChar w:fldCharType="end"/>
        </w:r>
      </w:ins>
    </w:p>
    <w:p w14:paraId="379EAC73" w14:textId="32C37A9C" w:rsidR="00AF4740" w:rsidRDefault="00AF4740">
      <w:pPr>
        <w:pStyle w:val="TOC2"/>
        <w:tabs>
          <w:tab w:val="right" w:pos="9016"/>
        </w:tabs>
        <w:rPr>
          <w:ins w:id="30" w:author="Ambika KSM" w:date="2018-04-26T12:38:00Z"/>
          <w:rFonts w:eastAsiaTheme="minorEastAsia"/>
          <w:b w:val="0"/>
          <w:bCs w:val="0"/>
          <w:smallCaps w:val="0"/>
          <w:noProof/>
          <w:lang w:eastAsia="en-IN"/>
        </w:rPr>
      </w:pPr>
      <w:ins w:id="31" w:author="Ambika KSM" w:date="2018-04-26T12:38:00Z">
        <w:r w:rsidRPr="00E51934">
          <w:rPr>
            <w:rStyle w:val="Hyperlink"/>
            <w:noProof/>
          </w:rPr>
          <w:fldChar w:fldCharType="begin"/>
        </w:r>
        <w:r w:rsidRPr="00E51934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"_Toc512509616"</w:instrText>
        </w:r>
        <w:r w:rsidRPr="00E51934">
          <w:rPr>
            <w:rStyle w:val="Hyperlink"/>
            <w:noProof/>
          </w:rPr>
          <w:instrText xml:space="preserve"> </w:instrText>
        </w:r>
        <w:r w:rsidRPr="00E51934">
          <w:rPr>
            <w:rStyle w:val="Hyperlink"/>
            <w:noProof/>
          </w:rPr>
        </w:r>
        <w:r w:rsidRPr="00E51934">
          <w:rPr>
            <w:rStyle w:val="Hyperlink"/>
            <w:noProof/>
          </w:rPr>
          <w:fldChar w:fldCharType="separate"/>
        </w:r>
        <w:r w:rsidRPr="00E51934">
          <w:rPr>
            <w:rStyle w:val="Hyperlink"/>
            <w:noProof/>
          </w:rPr>
          <w:t>Launching Linux Sample Application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_Toc512509616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32" w:author="Ambika KSM" w:date="2018-04-26T12:38:00Z"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  <w:r w:rsidRPr="00E51934">
          <w:rPr>
            <w:rStyle w:val="Hyperlink"/>
            <w:noProof/>
          </w:rPr>
          <w:fldChar w:fldCharType="end"/>
        </w:r>
      </w:ins>
    </w:p>
    <w:p w14:paraId="5D4A906B" w14:textId="4DD2F67C" w:rsidR="00AF4740" w:rsidRDefault="00AF4740">
      <w:pPr>
        <w:pStyle w:val="TOC1"/>
        <w:tabs>
          <w:tab w:val="right" w:pos="9016"/>
        </w:tabs>
        <w:rPr>
          <w:ins w:id="33" w:author="Ambika KSM" w:date="2018-04-26T12:38:00Z"/>
          <w:rFonts w:eastAsiaTheme="minorEastAsia"/>
          <w:b w:val="0"/>
          <w:bCs w:val="0"/>
          <w:caps w:val="0"/>
          <w:noProof/>
          <w:u w:val="none"/>
          <w:lang w:eastAsia="en-IN"/>
        </w:rPr>
      </w:pPr>
      <w:ins w:id="34" w:author="Ambika KSM" w:date="2018-04-26T12:38:00Z">
        <w:r w:rsidRPr="00E51934">
          <w:rPr>
            <w:rStyle w:val="Hyperlink"/>
            <w:noProof/>
          </w:rPr>
          <w:fldChar w:fldCharType="begin"/>
        </w:r>
        <w:r w:rsidRPr="00E51934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"_Toc512509617"</w:instrText>
        </w:r>
        <w:r w:rsidRPr="00E51934">
          <w:rPr>
            <w:rStyle w:val="Hyperlink"/>
            <w:noProof/>
          </w:rPr>
          <w:instrText xml:space="preserve"> </w:instrText>
        </w:r>
        <w:r w:rsidRPr="00E51934">
          <w:rPr>
            <w:rStyle w:val="Hyperlink"/>
            <w:noProof/>
          </w:rPr>
        </w:r>
        <w:r w:rsidRPr="00E51934">
          <w:rPr>
            <w:rStyle w:val="Hyperlink"/>
            <w:noProof/>
          </w:rPr>
          <w:fldChar w:fldCharType="separate"/>
        </w:r>
        <w:r w:rsidRPr="00E51934">
          <w:rPr>
            <w:rStyle w:val="Hyperlink"/>
            <w:noProof/>
          </w:rPr>
          <w:t>Using Sample Application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_Toc512509617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35" w:author="Ambika KSM" w:date="2018-04-26T12:38:00Z"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  <w:r w:rsidRPr="00E51934">
          <w:rPr>
            <w:rStyle w:val="Hyperlink"/>
            <w:noProof/>
          </w:rPr>
          <w:fldChar w:fldCharType="end"/>
        </w:r>
      </w:ins>
    </w:p>
    <w:p w14:paraId="10932E25" w14:textId="65B62C26" w:rsidR="00AF4740" w:rsidRDefault="00AF4740">
      <w:pPr>
        <w:pStyle w:val="TOC2"/>
        <w:tabs>
          <w:tab w:val="right" w:pos="9016"/>
        </w:tabs>
        <w:rPr>
          <w:ins w:id="36" w:author="Ambika KSM" w:date="2018-04-26T12:38:00Z"/>
          <w:rFonts w:eastAsiaTheme="minorEastAsia"/>
          <w:b w:val="0"/>
          <w:bCs w:val="0"/>
          <w:smallCaps w:val="0"/>
          <w:noProof/>
          <w:lang w:eastAsia="en-IN"/>
        </w:rPr>
      </w:pPr>
      <w:ins w:id="37" w:author="Ambika KSM" w:date="2018-04-26T12:38:00Z">
        <w:r w:rsidRPr="00E51934">
          <w:rPr>
            <w:rStyle w:val="Hyperlink"/>
            <w:noProof/>
          </w:rPr>
          <w:fldChar w:fldCharType="begin"/>
        </w:r>
        <w:r w:rsidRPr="00E51934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"_Toc512509618"</w:instrText>
        </w:r>
        <w:r w:rsidRPr="00E51934">
          <w:rPr>
            <w:rStyle w:val="Hyperlink"/>
            <w:noProof/>
          </w:rPr>
          <w:instrText xml:space="preserve"> </w:instrText>
        </w:r>
        <w:r w:rsidRPr="00E51934">
          <w:rPr>
            <w:rStyle w:val="Hyperlink"/>
            <w:noProof/>
          </w:rPr>
        </w:r>
        <w:r w:rsidRPr="00E51934">
          <w:rPr>
            <w:rStyle w:val="Hyperlink"/>
            <w:noProof/>
          </w:rPr>
          <w:fldChar w:fldCharType="separate"/>
        </w:r>
        <w:r w:rsidRPr="00E51934">
          <w:rPr>
            <w:rStyle w:val="Hyperlink"/>
            <w:noProof/>
          </w:rPr>
          <w:t>Selecting the Camera Devices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_Toc512509618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38" w:author="Ambika KSM" w:date="2018-04-26T12:38:00Z"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  <w:r w:rsidRPr="00E51934">
          <w:rPr>
            <w:rStyle w:val="Hyperlink"/>
            <w:noProof/>
          </w:rPr>
          <w:fldChar w:fldCharType="end"/>
        </w:r>
      </w:ins>
    </w:p>
    <w:p w14:paraId="795DE9AD" w14:textId="299FC662" w:rsidR="00AF4740" w:rsidRDefault="00AF4740">
      <w:pPr>
        <w:pStyle w:val="TOC2"/>
        <w:tabs>
          <w:tab w:val="right" w:pos="9016"/>
        </w:tabs>
        <w:rPr>
          <w:ins w:id="39" w:author="Ambika KSM" w:date="2018-04-26T12:38:00Z"/>
          <w:rFonts w:eastAsiaTheme="minorEastAsia"/>
          <w:b w:val="0"/>
          <w:bCs w:val="0"/>
          <w:smallCaps w:val="0"/>
          <w:noProof/>
          <w:lang w:eastAsia="en-IN"/>
        </w:rPr>
      </w:pPr>
      <w:ins w:id="40" w:author="Ambika KSM" w:date="2018-04-26T12:38:00Z">
        <w:r w:rsidRPr="00E51934">
          <w:rPr>
            <w:rStyle w:val="Hyperlink"/>
            <w:noProof/>
          </w:rPr>
          <w:fldChar w:fldCharType="begin"/>
        </w:r>
        <w:r w:rsidRPr="00E51934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"_Toc512509619"</w:instrText>
        </w:r>
        <w:r w:rsidRPr="00E51934">
          <w:rPr>
            <w:rStyle w:val="Hyperlink"/>
            <w:noProof/>
          </w:rPr>
          <w:instrText xml:space="preserve"> </w:instrText>
        </w:r>
        <w:r w:rsidRPr="00E51934">
          <w:rPr>
            <w:rStyle w:val="Hyperlink"/>
            <w:noProof/>
          </w:rPr>
        </w:r>
        <w:r w:rsidRPr="00E51934">
          <w:rPr>
            <w:rStyle w:val="Hyperlink"/>
            <w:noProof/>
          </w:rPr>
          <w:fldChar w:fldCharType="separate"/>
        </w:r>
        <w:r w:rsidRPr="00E51934">
          <w:rPr>
            <w:rStyle w:val="Hyperlink"/>
            <w:noProof/>
          </w:rPr>
          <w:t>Configuring Camera Formats or Resolutions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_Toc512509619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41" w:author="Ambika KSM" w:date="2018-04-26T12:38:00Z"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  <w:r w:rsidRPr="00E51934">
          <w:rPr>
            <w:rStyle w:val="Hyperlink"/>
            <w:noProof/>
          </w:rPr>
          <w:fldChar w:fldCharType="end"/>
        </w:r>
      </w:ins>
    </w:p>
    <w:p w14:paraId="22DA8072" w14:textId="5D32AB10" w:rsidR="00AF4740" w:rsidRDefault="00AF4740">
      <w:pPr>
        <w:pStyle w:val="TOC2"/>
        <w:tabs>
          <w:tab w:val="right" w:pos="9016"/>
        </w:tabs>
        <w:rPr>
          <w:ins w:id="42" w:author="Ambika KSM" w:date="2018-04-26T12:38:00Z"/>
          <w:rFonts w:eastAsiaTheme="minorEastAsia"/>
          <w:b w:val="0"/>
          <w:bCs w:val="0"/>
          <w:smallCaps w:val="0"/>
          <w:noProof/>
          <w:lang w:eastAsia="en-IN"/>
        </w:rPr>
      </w:pPr>
      <w:ins w:id="43" w:author="Ambika KSM" w:date="2018-04-26T12:38:00Z">
        <w:r w:rsidRPr="00E51934">
          <w:rPr>
            <w:rStyle w:val="Hyperlink"/>
            <w:noProof/>
          </w:rPr>
          <w:fldChar w:fldCharType="begin"/>
        </w:r>
        <w:r w:rsidRPr="00E51934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"_Toc512509620"</w:instrText>
        </w:r>
        <w:r w:rsidRPr="00E51934">
          <w:rPr>
            <w:rStyle w:val="Hyperlink"/>
            <w:noProof/>
          </w:rPr>
          <w:instrText xml:space="preserve"> </w:instrText>
        </w:r>
        <w:r w:rsidRPr="00E51934">
          <w:rPr>
            <w:rStyle w:val="Hyperlink"/>
            <w:noProof/>
          </w:rPr>
        </w:r>
        <w:r w:rsidRPr="00E51934">
          <w:rPr>
            <w:rStyle w:val="Hyperlink"/>
            <w:noProof/>
          </w:rPr>
          <w:fldChar w:fldCharType="separate"/>
        </w:r>
        <w:r w:rsidRPr="00E51934">
          <w:rPr>
            <w:rStyle w:val="Hyperlink"/>
            <w:noProof/>
          </w:rPr>
          <w:t>Setting Preview Format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_Toc512509620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44" w:author="Ambika KSM" w:date="2018-04-26T12:38:00Z"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  <w:r w:rsidRPr="00E51934">
          <w:rPr>
            <w:rStyle w:val="Hyperlink"/>
            <w:noProof/>
          </w:rPr>
          <w:fldChar w:fldCharType="end"/>
        </w:r>
      </w:ins>
    </w:p>
    <w:p w14:paraId="337E4CCA" w14:textId="25B0E00D" w:rsidR="00AF4740" w:rsidRDefault="00AF4740">
      <w:pPr>
        <w:pStyle w:val="TOC2"/>
        <w:tabs>
          <w:tab w:val="right" w:pos="9016"/>
        </w:tabs>
        <w:rPr>
          <w:ins w:id="45" w:author="Ambika KSM" w:date="2018-04-26T12:38:00Z"/>
          <w:rFonts w:eastAsiaTheme="minorEastAsia"/>
          <w:b w:val="0"/>
          <w:bCs w:val="0"/>
          <w:smallCaps w:val="0"/>
          <w:noProof/>
          <w:lang w:eastAsia="en-IN"/>
        </w:rPr>
      </w:pPr>
      <w:ins w:id="46" w:author="Ambika KSM" w:date="2018-04-26T12:38:00Z">
        <w:r w:rsidRPr="00E51934">
          <w:rPr>
            <w:rStyle w:val="Hyperlink"/>
            <w:noProof/>
          </w:rPr>
          <w:fldChar w:fldCharType="begin"/>
        </w:r>
        <w:r w:rsidRPr="00E51934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"_Toc512509621"</w:instrText>
        </w:r>
        <w:r w:rsidRPr="00E51934">
          <w:rPr>
            <w:rStyle w:val="Hyperlink"/>
            <w:noProof/>
          </w:rPr>
          <w:instrText xml:space="preserve"> </w:instrText>
        </w:r>
        <w:r w:rsidRPr="00E51934">
          <w:rPr>
            <w:rStyle w:val="Hyperlink"/>
            <w:noProof/>
          </w:rPr>
        </w:r>
        <w:r w:rsidRPr="00E51934">
          <w:rPr>
            <w:rStyle w:val="Hyperlink"/>
            <w:noProof/>
          </w:rPr>
          <w:fldChar w:fldCharType="separate"/>
        </w:r>
        <w:r w:rsidRPr="00E51934">
          <w:rPr>
            <w:rStyle w:val="Hyperlink"/>
            <w:noProof/>
          </w:rPr>
          <w:t>Configuring UVC Settings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_Toc512509621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47" w:author="Ambika KSM" w:date="2018-04-26T12:38:00Z"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  <w:r w:rsidRPr="00E51934">
          <w:rPr>
            <w:rStyle w:val="Hyperlink"/>
            <w:noProof/>
          </w:rPr>
          <w:fldChar w:fldCharType="end"/>
        </w:r>
      </w:ins>
    </w:p>
    <w:p w14:paraId="0F549DC7" w14:textId="722DA0CB" w:rsidR="00AF4740" w:rsidRDefault="00AF4740">
      <w:pPr>
        <w:pStyle w:val="TOC2"/>
        <w:tabs>
          <w:tab w:val="right" w:pos="9016"/>
        </w:tabs>
        <w:rPr>
          <w:ins w:id="48" w:author="Ambika KSM" w:date="2018-04-26T12:38:00Z"/>
          <w:rFonts w:eastAsiaTheme="minorEastAsia"/>
          <w:b w:val="0"/>
          <w:bCs w:val="0"/>
          <w:smallCaps w:val="0"/>
          <w:noProof/>
          <w:lang w:eastAsia="en-IN"/>
        </w:rPr>
      </w:pPr>
      <w:ins w:id="49" w:author="Ambika KSM" w:date="2018-04-26T12:38:00Z">
        <w:r w:rsidRPr="00E51934">
          <w:rPr>
            <w:rStyle w:val="Hyperlink"/>
            <w:noProof/>
          </w:rPr>
          <w:fldChar w:fldCharType="begin"/>
        </w:r>
        <w:r w:rsidRPr="00E51934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"_Toc512509622"</w:instrText>
        </w:r>
        <w:r w:rsidRPr="00E51934">
          <w:rPr>
            <w:rStyle w:val="Hyperlink"/>
            <w:noProof/>
          </w:rPr>
          <w:instrText xml:space="preserve"> </w:instrText>
        </w:r>
        <w:r w:rsidRPr="00E51934">
          <w:rPr>
            <w:rStyle w:val="Hyperlink"/>
            <w:noProof/>
          </w:rPr>
        </w:r>
        <w:r w:rsidRPr="00E51934">
          <w:rPr>
            <w:rStyle w:val="Hyperlink"/>
            <w:noProof/>
          </w:rPr>
          <w:fldChar w:fldCharType="separate"/>
        </w:r>
        <w:r w:rsidRPr="00E51934">
          <w:rPr>
            <w:rStyle w:val="Hyperlink"/>
            <w:noProof/>
          </w:rPr>
          <w:t>Capturing Still Image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_Toc512509622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0" w:author="Ambika KSM" w:date="2018-04-26T12:38:00Z"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  <w:r w:rsidRPr="00E51934">
          <w:rPr>
            <w:rStyle w:val="Hyperlink"/>
            <w:noProof/>
          </w:rPr>
          <w:fldChar w:fldCharType="end"/>
        </w:r>
      </w:ins>
    </w:p>
    <w:p w14:paraId="3C359E34" w14:textId="5E0BFA9C" w:rsidR="00AF4740" w:rsidRDefault="00AF4740">
      <w:pPr>
        <w:pStyle w:val="TOC2"/>
        <w:tabs>
          <w:tab w:val="right" w:pos="9016"/>
        </w:tabs>
        <w:rPr>
          <w:ins w:id="51" w:author="Ambika KSM" w:date="2018-04-26T12:38:00Z"/>
          <w:rFonts w:eastAsiaTheme="minorEastAsia"/>
          <w:b w:val="0"/>
          <w:bCs w:val="0"/>
          <w:smallCaps w:val="0"/>
          <w:noProof/>
          <w:lang w:eastAsia="en-IN"/>
        </w:rPr>
      </w:pPr>
      <w:ins w:id="52" w:author="Ambika KSM" w:date="2018-04-26T12:38:00Z">
        <w:r w:rsidRPr="00E51934">
          <w:rPr>
            <w:rStyle w:val="Hyperlink"/>
            <w:noProof/>
          </w:rPr>
          <w:fldChar w:fldCharType="begin"/>
        </w:r>
        <w:r w:rsidRPr="00E51934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"_Toc512509623"</w:instrText>
        </w:r>
        <w:r w:rsidRPr="00E51934">
          <w:rPr>
            <w:rStyle w:val="Hyperlink"/>
            <w:noProof/>
          </w:rPr>
          <w:instrText xml:space="preserve"> </w:instrText>
        </w:r>
        <w:r w:rsidRPr="00E51934">
          <w:rPr>
            <w:rStyle w:val="Hyperlink"/>
            <w:noProof/>
          </w:rPr>
        </w:r>
        <w:r w:rsidRPr="00E51934">
          <w:rPr>
            <w:rStyle w:val="Hyperlink"/>
            <w:noProof/>
          </w:rPr>
          <w:fldChar w:fldCharType="separate"/>
        </w:r>
        <w:r w:rsidRPr="00E51934">
          <w:rPr>
            <w:rStyle w:val="Hyperlink"/>
            <w:noProof/>
          </w:rPr>
          <w:t>Getting Firmware Version Number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_Toc512509623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3" w:author="Ambika KSM" w:date="2018-04-26T12:38:00Z"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  <w:r w:rsidRPr="00E51934">
          <w:rPr>
            <w:rStyle w:val="Hyperlink"/>
            <w:noProof/>
          </w:rPr>
          <w:fldChar w:fldCharType="end"/>
        </w:r>
      </w:ins>
    </w:p>
    <w:p w14:paraId="70031298" w14:textId="0D954B98" w:rsidR="00AF4740" w:rsidRDefault="00AF4740">
      <w:pPr>
        <w:pStyle w:val="TOC2"/>
        <w:tabs>
          <w:tab w:val="right" w:pos="9016"/>
        </w:tabs>
        <w:rPr>
          <w:ins w:id="54" w:author="Ambika KSM" w:date="2018-04-26T12:38:00Z"/>
          <w:rFonts w:eastAsiaTheme="minorEastAsia"/>
          <w:b w:val="0"/>
          <w:bCs w:val="0"/>
          <w:smallCaps w:val="0"/>
          <w:noProof/>
          <w:lang w:eastAsia="en-IN"/>
        </w:rPr>
      </w:pPr>
      <w:ins w:id="55" w:author="Ambika KSM" w:date="2018-04-26T12:38:00Z">
        <w:r w:rsidRPr="00E51934">
          <w:rPr>
            <w:rStyle w:val="Hyperlink"/>
            <w:noProof/>
          </w:rPr>
          <w:fldChar w:fldCharType="begin"/>
        </w:r>
        <w:r w:rsidRPr="00E51934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"_Toc512509624"</w:instrText>
        </w:r>
        <w:r w:rsidRPr="00E51934">
          <w:rPr>
            <w:rStyle w:val="Hyperlink"/>
            <w:noProof/>
          </w:rPr>
          <w:instrText xml:space="preserve"> </w:instrText>
        </w:r>
        <w:r w:rsidRPr="00E51934">
          <w:rPr>
            <w:rStyle w:val="Hyperlink"/>
            <w:noProof/>
          </w:rPr>
        </w:r>
        <w:r w:rsidRPr="00E51934">
          <w:rPr>
            <w:rStyle w:val="Hyperlink"/>
            <w:noProof/>
          </w:rPr>
          <w:fldChar w:fldCharType="separate"/>
        </w:r>
        <w:r w:rsidRPr="00E51934">
          <w:rPr>
            <w:rStyle w:val="Hyperlink"/>
            <w:noProof/>
          </w:rPr>
          <w:t>Exiting the Application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_Toc512509624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6" w:author="Ambika KSM" w:date="2018-04-26T12:38:00Z"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  <w:r w:rsidRPr="00E51934">
          <w:rPr>
            <w:rStyle w:val="Hyperlink"/>
            <w:noProof/>
          </w:rPr>
          <w:fldChar w:fldCharType="end"/>
        </w:r>
      </w:ins>
    </w:p>
    <w:p w14:paraId="40ED4C07" w14:textId="0AC1CC51" w:rsidR="00AF4740" w:rsidRDefault="00AF4740">
      <w:pPr>
        <w:pStyle w:val="TOC1"/>
        <w:tabs>
          <w:tab w:val="right" w:pos="9016"/>
        </w:tabs>
        <w:rPr>
          <w:ins w:id="57" w:author="Ambika KSM" w:date="2018-04-26T12:38:00Z"/>
          <w:rFonts w:eastAsiaTheme="minorEastAsia"/>
          <w:b w:val="0"/>
          <w:bCs w:val="0"/>
          <w:caps w:val="0"/>
          <w:noProof/>
          <w:u w:val="none"/>
          <w:lang w:eastAsia="en-IN"/>
        </w:rPr>
      </w:pPr>
      <w:ins w:id="58" w:author="Ambika KSM" w:date="2018-04-26T12:38:00Z">
        <w:r w:rsidRPr="00E51934">
          <w:rPr>
            <w:rStyle w:val="Hyperlink"/>
            <w:noProof/>
          </w:rPr>
          <w:fldChar w:fldCharType="begin"/>
        </w:r>
        <w:r w:rsidRPr="00E51934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"_Toc512509625"</w:instrText>
        </w:r>
        <w:r w:rsidRPr="00E51934">
          <w:rPr>
            <w:rStyle w:val="Hyperlink"/>
            <w:noProof/>
          </w:rPr>
          <w:instrText xml:space="preserve"> </w:instrText>
        </w:r>
        <w:r w:rsidRPr="00E51934">
          <w:rPr>
            <w:rStyle w:val="Hyperlink"/>
            <w:noProof/>
          </w:rPr>
        </w:r>
        <w:r w:rsidRPr="00E51934">
          <w:rPr>
            <w:rStyle w:val="Hyperlink"/>
            <w:noProof/>
          </w:rPr>
          <w:fldChar w:fldCharType="separate"/>
        </w:r>
        <w:r w:rsidRPr="00E51934">
          <w:rPr>
            <w:rStyle w:val="Hyperlink"/>
            <w:noProof/>
          </w:rPr>
          <w:t>Troubleshooting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_Toc512509625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9" w:author="Ambika KSM" w:date="2018-04-26T12:38:00Z"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  <w:r w:rsidRPr="00E51934">
          <w:rPr>
            <w:rStyle w:val="Hyperlink"/>
            <w:noProof/>
          </w:rPr>
          <w:fldChar w:fldCharType="end"/>
        </w:r>
      </w:ins>
    </w:p>
    <w:p w14:paraId="6A8A774A" w14:textId="71169EBC" w:rsidR="00AF4740" w:rsidRDefault="00AF4740">
      <w:pPr>
        <w:pStyle w:val="TOC1"/>
        <w:tabs>
          <w:tab w:val="right" w:pos="9016"/>
        </w:tabs>
        <w:rPr>
          <w:ins w:id="60" w:author="Ambika KSM" w:date="2018-04-26T12:38:00Z"/>
          <w:rFonts w:eastAsiaTheme="minorEastAsia"/>
          <w:b w:val="0"/>
          <w:bCs w:val="0"/>
          <w:caps w:val="0"/>
          <w:noProof/>
          <w:u w:val="none"/>
          <w:lang w:eastAsia="en-IN"/>
        </w:rPr>
      </w:pPr>
      <w:ins w:id="61" w:author="Ambika KSM" w:date="2018-04-26T12:38:00Z">
        <w:r w:rsidRPr="00E51934">
          <w:rPr>
            <w:rStyle w:val="Hyperlink"/>
            <w:noProof/>
          </w:rPr>
          <w:fldChar w:fldCharType="begin"/>
        </w:r>
        <w:r w:rsidRPr="00E51934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"_Toc512509626"</w:instrText>
        </w:r>
        <w:r w:rsidRPr="00E51934">
          <w:rPr>
            <w:rStyle w:val="Hyperlink"/>
            <w:noProof/>
          </w:rPr>
          <w:instrText xml:space="preserve"> </w:instrText>
        </w:r>
        <w:r w:rsidRPr="00E51934">
          <w:rPr>
            <w:rStyle w:val="Hyperlink"/>
            <w:noProof/>
          </w:rPr>
        </w:r>
        <w:r w:rsidRPr="00E51934">
          <w:rPr>
            <w:rStyle w:val="Hyperlink"/>
            <w:noProof/>
          </w:rPr>
          <w:fldChar w:fldCharType="separate"/>
        </w:r>
        <w:r w:rsidRPr="00E51934">
          <w:rPr>
            <w:rStyle w:val="Hyperlink"/>
            <w:noProof/>
          </w:rPr>
          <w:t>Support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_Toc512509626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2" w:author="Ambika KSM" w:date="2018-04-26T12:38:00Z"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  <w:r w:rsidRPr="00E51934">
          <w:rPr>
            <w:rStyle w:val="Hyperlink"/>
            <w:noProof/>
          </w:rPr>
          <w:fldChar w:fldCharType="end"/>
        </w:r>
      </w:ins>
    </w:p>
    <w:p w14:paraId="043CE688" w14:textId="0C7B984E" w:rsidR="00747722" w:rsidDel="00AF4740" w:rsidRDefault="00747722">
      <w:pPr>
        <w:pStyle w:val="TOC1"/>
        <w:tabs>
          <w:tab w:val="right" w:pos="9016"/>
        </w:tabs>
        <w:rPr>
          <w:del w:id="63" w:author="Ambika KSM" w:date="2018-04-26T12:38:00Z"/>
          <w:rFonts w:eastAsiaTheme="minorEastAsia"/>
          <w:b w:val="0"/>
          <w:bCs w:val="0"/>
          <w:caps w:val="0"/>
          <w:noProof/>
          <w:u w:val="none"/>
          <w:lang w:eastAsia="en-IN"/>
        </w:rPr>
      </w:pPr>
      <w:del w:id="64" w:author="Ambika KSM" w:date="2018-04-26T12:38:00Z">
        <w:r w:rsidRPr="00AF4740" w:rsidDel="00AF4740">
          <w:rPr>
            <w:rStyle w:val="Hyperlink"/>
            <w:noProof/>
          </w:rPr>
          <w:delText>Introduction to Sample Application</w:delText>
        </w:r>
        <w:r w:rsidDel="00AF4740">
          <w:rPr>
            <w:noProof/>
            <w:webHidden/>
          </w:rPr>
          <w:tab/>
          <w:delText>4</w:delText>
        </w:r>
      </w:del>
    </w:p>
    <w:p w14:paraId="2F64A0DC" w14:textId="1BD89431" w:rsidR="00747722" w:rsidDel="00AF4740" w:rsidRDefault="00747722">
      <w:pPr>
        <w:pStyle w:val="TOC2"/>
        <w:tabs>
          <w:tab w:val="right" w:pos="9016"/>
        </w:tabs>
        <w:rPr>
          <w:del w:id="65" w:author="Ambika KSM" w:date="2018-04-26T12:38:00Z"/>
          <w:rFonts w:eastAsiaTheme="minorEastAsia"/>
          <w:b w:val="0"/>
          <w:bCs w:val="0"/>
          <w:smallCaps w:val="0"/>
          <w:noProof/>
          <w:lang w:eastAsia="en-IN"/>
        </w:rPr>
      </w:pPr>
      <w:del w:id="66" w:author="Ambika KSM" w:date="2018-04-26T12:38:00Z">
        <w:r w:rsidRPr="00AF4740" w:rsidDel="00AF4740">
          <w:rPr>
            <w:rStyle w:val="Hyperlink"/>
            <w:noProof/>
          </w:rPr>
          <w:delText>Prerequisites</w:delText>
        </w:r>
        <w:r w:rsidDel="00AF4740">
          <w:rPr>
            <w:noProof/>
            <w:webHidden/>
          </w:rPr>
          <w:tab/>
          <w:delText>4</w:delText>
        </w:r>
      </w:del>
    </w:p>
    <w:p w14:paraId="427BED44" w14:textId="720D5FD4" w:rsidR="00747722" w:rsidDel="00AF4740" w:rsidRDefault="00747722">
      <w:pPr>
        <w:pStyle w:val="TOC3"/>
        <w:tabs>
          <w:tab w:val="right" w:pos="9016"/>
        </w:tabs>
        <w:rPr>
          <w:del w:id="67" w:author="Ambika KSM" w:date="2018-04-26T12:38:00Z"/>
          <w:rFonts w:eastAsiaTheme="minorEastAsia"/>
          <w:smallCaps w:val="0"/>
          <w:noProof/>
          <w:lang w:eastAsia="en-IN"/>
        </w:rPr>
      </w:pPr>
      <w:del w:id="68" w:author="Ambika KSM" w:date="2018-04-26T12:38:00Z">
        <w:r w:rsidRPr="00AF4740" w:rsidDel="00AF4740">
          <w:rPr>
            <w:rStyle w:val="Hyperlink"/>
            <w:noProof/>
          </w:rPr>
          <w:delText>Camera Device Initialization:</w:delText>
        </w:r>
        <w:r w:rsidDel="00AF4740">
          <w:rPr>
            <w:noProof/>
            <w:webHidden/>
          </w:rPr>
          <w:tab/>
          <w:delText>4</w:delText>
        </w:r>
      </w:del>
    </w:p>
    <w:p w14:paraId="274A1F46" w14:textId="0788DB5C" w:rsidR="00747722" w:rsidDel="00AF4740" w:rsidRDefault="00747722">
      <w:pPr>
        <w:pStyle w:val="TOC2"/>
        <w:tabs>
          <w:tab w:val="right" w:pos="9016"/>
        </w:tabs>
        <w:rPr>
          <w:del w:id="69" w:author="Ambika KSM" w:date="2018-04-26T12:38:00Z"/>
          <w:rFonts w:eastAsiaTheme="minorEastAsia"/>
          <w:b w:val="0"/>
          <w:bCs w:val="0"/>
          <w:smallCaps w:val="0"/>
          <w:noProof/>
          <w:lang w:eastAsia="en-IN"/>
        </w:rPr>
      </w:pPr>
      <w:del w:id="70" w:author="Ambika KSM" w:date="2018-04-26T12:38:00Z">
        <w:r w:rsidRPr="00AF4740" w:rsidDel="00AF4740">
          <w:rPr>
            <w:rStyle w:val="Hyperlink"/>
            <w:noProof/>
          </w:rPr>
          <w:delText>Description</w:delText>
        </w:r>
        <w:r w:rsidDel="00AF4740">
          <w:rPr>
            <w:noProof/>
            <w:webHidden/>
          </w:rPr>
          <w:tab/>
          <w:delText>4</w:delText>
        </w:r>
      </w:del>
    </w:p>
    <w:p w14:paraId="619E848A" w14:textId="6EEC2202" w:rsidR="00747722" w:rsidDel="00AF4740" w:rsidRDefault="00747722">
      <w:pPr>
        <w:pStyle w:val="TOC1"/>
        <w:tabs>
          <w:tab w:val="right" w:pos="9016"/>
        </w:tabs>
        <w:rPr>
          <w:del w:id="71" w:author="Ambika KSM" w:date="2018-04-26T12:38:00Z"/>
          <w:rFonts w:eastAsiaTheme="minorEastAsia"/>
          <w:b w:val="0"/>
          <w:bCs w:val="0"/>
          <w:caps w:val="0"/>
          <w:noProof/>
          <w:u w:val="none"/>
          <w:lang w:eastAsia="en-IN"/>
        </w:rPr>
      </w:pPr>
      <w:del w:id="72" w:author="Ambika KSM" w:date="2018-04-26T12:38:00Z">
        <w:r w:rsidRPr="00AF4740" w:rsidDel="00AF4740">
          <w:rPr>
            <w:rStyle w:val="Hyperlink"/>
            <w:noProof/>
          </w:rPr>
          <w:delText>Launching the Application</w:delText>
        </w:r>
        <w:bookmarkStart w:id="73" w:name="_GoBack"/>
        <w:bookmarkEnd w:id="73"/>
        <w:r w:rsidDel="00AF4740">
          <w:rPr>
            <w:noProof/>
            <w:webHidden/>
          </w:rPr>
          <w:tab/>
          <w:delText>5</w:delText>
        </w:r>
      </w:del>
    </w:p>
    <w:p w14:paraId="194F803F" w14:textId="46C3161B" w:rsidR="00747722" w:rsidDel="00AF4740" w:rsidRDefault="00747722">
      <w:pPr>
        <w:pStyle w:val="TOC2"/>
        <w:tabs>
          <w:tab w:val="right" w:pos="9016"/>
        </w:tabs>
        <w:rPr>
          <w:del w:id="74" w:author="Ambika KSM" w:date="2018-04-26T12:38:00Z"/>
          <w:rFonts w:eastAsiaTheme="minorEastAsia"/>
          <w:b w:val="0"/>
          <w:bCs w:val="0"/>
          <w:smallCaps w:val="0"/>
          <w:noProof/>
          <w:lang w:eastAsia="en-IN"/>
        </w:rPr>
      </w:pPr>
      <w:del w:id="75" w:author="Ambika KSM" w:date="2018-04-26T12:38:00Z">
        <w:r w:rsidRPr="00AF4740" w:rsidDel="00AF4740">
          <w:rPr>
            <w:rStyle w:val="Hyperlink"/>
            <w:noProof/>
          </w:rPr>
          <w:delText>Launching Windows Sample Application</w:delText>
        </w:r>
        <w:r w:rsidDel="00AF4740">
          <w:rPr>
            <w:noProof/>
            <w:webHidden/>
          </w:rPr>
          <w:tab/>
          <w:delText>5</w:delText>
        </w:r>
      </w:del>
    </w:p>
    <w:p w14:paraId="19F7A9C3" w14:textId="4FF4D20B" w:rsidR="00747722" w:rsidDel="00AF4740" w:rsidRDefault="00747722">
      <w:pPr>
        <w:pStyle w:val="TOC2"/>
        <w:tabs>
          <w:tab w:val="right" w:pos="9016"/>
        </w:tabs>
        <w:rPr>
          <w:del w:id="76" w:author="Ambika KSM" w:date="2018-04-26T12:38:00Z"/>
          <w:rFonts w:eastAsiaTheme="minorEastAsia"/>
          <w:b w:val="0"/>
          <w:bCs w:val="0"/>
          <w:smallCaps w:val="0"/>
          <w:noProof/>
          <w:lang w:eastAsia="en-IN"/>
        </w:rPr>
      </w:pPr>
      <w:del w:id="77" w:author="Ambika KSM" w:date="2018-04-26T12:38:00Z">
        <w:r w:rsidRPr="00AF4740" w:rsidDel="00AF4740">
          <w:rPr>
            <w:rStyle w:val="Hyperlink"/>
            <w:noProof/>
          </w:rPr>
          <w:delText>Launching Linux Sample Application</w:delText>
        </w:r>
        <w:r w:rsidDel="00AF4740">
          <w:rPr>
            <w:noProof/>
            <w:webHidden/>
          </w:rPr>
          <w:tab/>
          <w:delText>5</w:delText>
        </w:r>
      </w:del>
    </w:p>
    <w:p w14:paraId="4D384C25" w14:textId="10BD85B8" w:rsidR="00747722" w:rsidDel="00AF4740" w:rsidRDefault="00747722">
      <w:pPr>
        <w:pStyle w:val="TOC1"/>
        <w:tabs>
          <w:tab w:val="right" w:pos="9016"/>
        </w:tabs>
        <w:rPr>
          <w:del w:id="78" w:author="Ambika KSM" w:date="2018-04-26T12:38:00Z"/>
          <w:rFonts w:eastAsiaTheme="minorEastAsia"/>
          <w:b w:val="0"/>
          <w:bCs w:val="0"/>
          <w:caps w:val="0"/>
          <w:noProof/>
          <w:u w:val="none"/>
          <w:lang w:eastAsia="en-IN"/>
        </w:rPr>
      </w:pPr>
      <w:del w:id="79" w:author="Ambika KSM" w:date="2018-04-26T12:38:00Z">
        <w:r w:rsidRPr="00AF4740" w:rsidDel="00AF4740">
          <w:rPr>
            <w:rStyle w:val="Hyperlink"/>
            <w:noProof/>
          </w:rPr>
          <w:delText>Using Sample Application</w:delText>
        </w:r>
        <w:r w:rsidDel="00AF4740">
          <w:rPr>
            <w:noProof/>
            <w:webHidden/>
          </w:rPr>
          <w:tab/>
          <w:delText>6</w:delText>
        </w:r>
      </w:del>
    </w:p>
    <w:p w14:paraId="03CE0B06" w14:textId="2CA2108F" w:rsidR="00747722" w:rsidDel="00AF4740" w:rsidRDefault="00747722">
      <w:pPr>
        <w:pStyle w:val="TOC2"/>
        <w:tabs>
          <w:tab w:val="right" w:pos="9016"/>
        </w:tabs>
        <w:rPr>
          <w:del w:id="80" w:author="Ambika KSM" w:date="2018-04-26T12:38:00Z"/>
          <w:rFonts w:eastAsiaTheme="minorEastAsia"/>
          <w:b w:val="0"/>
          <w:bCs w:val="0"/>
          <w:smallCaps w:val="0"/>
          <w:noProof/>
          <w:lang w:eastAsia="en-IN"/>
        </w:rPr>
      </w:pPr>
      <w:del w:id="81" w:author="Ambika KSM" w:date="2018-04-26T12:38:00Z">
        <w:r w:rsidRPr="00AF4740" w:rsidDel="00AF4740">
          <w:rPr>
            <w:rStyle w:val="Hyperlink"/>
            <w:noProof/>
          </w:rPr>
          <w:delText>Selecting the Camera Devices</w:delText>
        </w:r>
        <w:r w:rsidDel="00AF4740">
          <w:rPr>
            <w:noProof/>
            <w:webHidden/>
          </w:rPr>
          <w:tab/>
          <w:delText>6</w:delText>
        </w:r>
      </w:del>
    </w:p>
    <w:p w14:paraId="1289A805" w14:textId="5912785F" w:rsidR="00747722" w:rsidDel="00AF4740" w:rsidRDefault="00747722">
      <w:pPr>
        <w:pStyle w:val="TOC2"/>
        <w:tabs>
          <w:tab w:val="right" w:pos="9016"/>
        </w:tabs>
        <w:rPr>
          <w:del w:id="82" w:author="Ambika KSM" w:date="2018-04-26T12:38:00Z"/>
          <w:rFonts w:eastAsiaTheme="minorEastAsia"/>
          <w:b w:val="0"/>
          <w:bCs w:val="0"/>
          <w:smallCaps w:val="0"/>
          <w:noProof/>
          <w:lang w:eastAsia="en-IN"/>
        </w:rPr>
      </w:pPr>
      <w:del w:id="83" w:author="Ambika KSM" w:date="2018-04-26T12:38:00Z">
        <w:r w:rsidRPr="00AF4740" w:rsidDel="00AF4740">
          <w:rPr>
            <w:rStyle w:val="Hyperlink"/>
            <w:noProof/>
          </w:rPr>
          <w:delText>Configuring Camera Formats or Resolutions</w:delText>
        </w:r>
        <w:r w:rsidDel="00AF4740">
          <w:rPr>
            <w:noProof/>
            <w:webHidden/>
          </w:rPr>
          <w:tab/>
          <w:delText>6</w:delText>
        </w:r>
      </w:del>
    </w:p>
    <w:p w14:paraId="45FF7C31" w14:textId="21C00798" w:rsidR="00747722" w:rsidDel="00AF4740" w:rsidRDefault="00747722">
      <w:pPr>
        <w:pStyle w:val="TOC2"/>
        <w:tabs>
          <w:tab w:val="right" w:pos="9016"/>
        </w:tabs>
        <w:rPr>
          <w:del w:id="84" w:author="Ambika KSM" w:date="2018-04-26T12:38:00Z"/>
          <w:rFonts w:eastAsiaTheme="minorEastAsia"/>
          <w:b w:val="0"/>
          <w:bCs w:val="0"/>
          <w:smallCaps w:val="0"/>
          <w:noProof/>
          <w:lang w:eastAsia="en-IN"/>
        </w:rPr>
      </w:pPr>
      <w:del w:id="85" w:author="Ambika KSM" w:date="2018-04-26T12:38:00Z">
        <w:r w:rsidRPr="00AF4740" w:rsidDel="00AF4740">
          <w:rPr>
            <w:rStyle w:val="Hyperlink"/>
            <w:noProof/>
          </w:rPr>
          <w:lastRenderedPageBreak/>
          <w:delText>Setting Preview Format</w:delText>
        </w:r>
        <w:r w:rsidDel="00AF4740">
          <w:rPr>
            <w:noProof/>
            <w:webHidden/>
          </w:rPr>
          <w:tab/>
          <w:delText>7</w:delText>
        </w:r>
      </w:del>
    </w:p>
    <w:p w14:paraId="754C3C5D" w14:textId="2970CB46" w:rsidR="00747722" w:rsidDel="00AF4740" w:rsidRDefault="00747722">
      <w:pPr>
        <w:pStyle w:val="TOC2"/>
        <w:tabs>
          <w:tab w:val="right" w:pos="9016"/>
        </w:tabs>
        <w:rPr>
          <w:del w:id="86" w:author="Ambika KSM" w:date="2018-04-26T12:38:00Z"/>
          <w:rFonts w:eastAsiaTheme="minorEastAsia"/>
          <w:b w:val="0"/>
          <w:bCs w:val="0"/>
          <w:smallCaps w:val="0"/>
          <w:noProof/>
          <w:lang w:eastAsia="en-IN"/>
        </w:rPr>
      </w:pPr>
      <w:del w:id="87" w:author="Ambika KSM" w:date="2018-04-26T12:38:00Z">
        <w:r w:rsidRPr="00AF4740" w:rsidDel="00AF4740">
          <w:rPr>
            <w:rStyle w:val="Hyperlink"/>
            <w:noProof/>
          </w:rPr>
          <w:delText>Configuring UVC Settings</w:delText>
        </w:r>
        <w:r w:rsidDel="00AF4740">
          <w:rPr>
            <w:noProof/>
            <w:webHidden/>
          </w:rPr>
          <w:tab/>
          <w:delText>8</w:delText>
        </w:r>
      </w:del>
    </w:p>
    <w:p w14:paraId="08B4B074" w14:textId="5EF523A1" w:rsidR="00747722" w:rsidDel="00AF4740" w:rsidRDefault="00747722">
      <w:pPr>
        <w:pStyle w:val="TOC2"/>
        <w:tabs>
          <w:tab w:val="right" w:pos="9016"/>
        </w:tabs>
        <w:rPr>
          <w:del w:id="88" w:author="Ambika KSM" w:date="2018-04-26T12:38:00Z"/>
          <w:rFonts w:eastAsiaTheme="minorEastAsia"/>
          <w:b w:val="0"/>
          <w:bCs w:val="0"/>
          <w:smallCaps w:val="0"/>
          <w:noProof/>
          <w:lang w:eastAsia="en-IN"/>
        </w:rPr>
      </w:pPr>
      <w:del w:id="89" w:author="Ambika KSM" w:date="2018-04-26T12:38:00Z">
        <w:r w:rsidRPr="00AF4740" w:rsidDel="00AF4740">
          <w:rPr>
            <w:rStyle w:val="Hyperlink"/>
            <w:noProof/>
          </w:rPr>
          <w:delText>Capturing Still Image</w:delText>
        </w:r>
        <w:r w:rsidDel="00AF4740">
          <w:rPr>
            <w:noProof/>
            <w:webHidden/>
          </w:rPr>
          <w:tab/>
          <w:delText>10</w:delText>
        </w:r>
      </w:del>
    </w:p>
    <w:p w14:paraId="16E1FE93" w14:textId="3FB69315" w:rsidR="00747722" w:rsidDel="00AF4740" w:rsidRDefault="00747722">
      <w:pPr>
        <w:pStyle w:val="TOC2"/>
        <w:tabs>
          <w:tab w:val="right" w:pos="9016"/>
        </w:tabs>
        <w:rPr>
          <w:del w:id="90" w:author="Ambika KSM" w:date="2018-04-26T12:38:00Z"/>
          <w:rFonts w:eastAsiaTheme="minorEastAsia"/>
          <w:b w:val="0"/>
          <w:bCs w:val="0"/>
          <w:smallCaps w:val="0"/>
          <w:noProof/>
          <w:lang w:eastAsia="en-IN"/>
        </w:rPr>
      </w:pPr>
      <w:del w:id="91" w:author="Ambika KSM" w:date="2018-04-26T12:38:00Z">
        <w:r w:rsidRPr="00AF4740" w:rsidDel="00AF4740">
          <w:rPr>
            <w:rStyle w:val="Hyperlink"/>
            <w:noProof/>
          </w:rPr>
          <w:delText>Getting Firmware Version Number</w:delText>
        </w:r>
        <w:r w:rsidDel="00AF4740">
          <w:rPr>
            <w:noProof/>
            <w:webHidden/>
          </w:rPr>
          <w:tab/>
          <w:delText>10</w:delText>
        </w:r>
      </w:del>
    </w:p>
    <w:p w14:paraId="76F01C39" w14:textId="50E10797" w:rsidR="00747722" w:rsidDel="00AF4740" w:rsidRDefault="00747722">
      <w:pPr>
        <w:pStyle w:val="TOC2"/>
        <w:tabs>
          <w:tab w:val="right" w:pos="9016"/>
        </w:tabs>
        <w:rPr>
          <w:del w:id="92" w:author="Ambika KSM" w:date="2018-04-26T12:38:00Z"/>
          <w:rFonts w:eastAsiaTheme="minorEastAsia"/>
          <w:b w:val="0"/>
          <w:bCs w:val="0"/>
          <w:smallCaps w:val="0"/>
          <w:noProof/>
          <w:lang w:eastAsia="en-IN"/>
        </w:rPr>
      </w:pPr>
      <w:del w:id="93" w:author="Ambika KSM" w:date="2018-04-26T12:38:00Z">
        <w:r w:rsidRPr="00AF4740" w:rsidDel="00AF4740">
          <w:rPr>
            <w:rStyle w:val="Hyperlink"/>
            <w:noProof/>
          </w:rPr>
          <w:delText>Exiting the Application</w:delText>
        </w:r>
        <w:r w:rsidDel="00AF4740">
          <w:rPr>
            <w:noProof/>
            <w:webHidden/>
          </w:rPr>
          <w:tab/>
          <w:delText>11</w:delText>
        </w:r>
      </w:del>
    </w:p>
    <w:p w14:paraId="7477BA34" w14:textId="7BE2AC30" w:rsidR="00747722" w:rsidDel="00AF4740" w:rsidRDefault="00747722">
      <w:pPr>
        <w:pStyle w:val="TOC1"/>
        <w:tabs>
          <w:tab w:val="right" w:pos="9016"/>
        </w:tabs>
        <w:rPr>
          <w:del w:id="94" w:author="Ambika KSM" w:date="2018-04-26T12:38:00Z"/>
          <w:rFonts w:eastAsiaTheme="minorEastAsia"/>
          <w:b w:val="0"/>
          <w:bCs w:val="0"/>
          <w:caps w:val="0"/>
          <w:noProof/>
          <w:u w:val="none"/>
          <w:lang w:eastAsia="en-IN"/>
        </w:rPr>
      </w:pPr>
      <w:del w:id="95" w:author="Ambika KSM" w:date="2018-04-26T12:38:00Z">
        <w:r w:rsidRPr="00AF4740" w:rsidDel="00AF4740">
          <w:rPr>
            <w:rStyle w:val="Hyperlink"/>
            <w:noProof/>
          </w:rPr>
          <w:delText>Troubleshooting</w:delText>
        </w:r>
        <w:r w:rsidDel="00AF4740">
          <w:rPr>
            <w:noProof/>
            <w:webHidden/>
          </w:rPr>
          <w:tab/>
          <w:delText>12</w:delText>
        </w:r>
      </w:del>
    </w:p>
    <w:p w14:paraId="302F54B4" w14:textId="7F0BC103" w:rsidR="00747722" w:rsidDel="00AF4740" w:rsidRDefault="00747722">
      <w:pPr>
        <w:pStyle w:val="TOC1"/>
        <w:tabs>
          <w:tab w:val="right" w:pos="9016"/>
        </w:tabs>
        <w:rPr>
          <w:del w:id="96" w:author="Ambika KSM" w:date="2018-04-26T12:38:00Z"/>
          <w:rFonts w:eastAsiaTheme="minorEastAsia"/>
          <w:b w:val="0"/>
          <w:bCs w:val="0"/>
          <w:caps w:val="0"/>
          <w:noProof/>
          <w:u w:val="none"/>
          <w:lang w:eastAsia="en-IN"/>
        </w:rPr>
      </w:pPr>
      <w:del w:id="97" w:author="Ambika KSM" w:date="2018-04-26T12:38:00Z">
        <w:r w:rsidRPr="00AF4740" w:rsidDel="00AF4740">
          <w:rPr>
            <w:rStyle w:val="Hyperlink"/>
            <w:noProof/>
          </w:rPr>
          <w:delText>Support</w:delText>
        </w:r>
        <w:r w:rsidDel="00AF4740">
          <w:rPr>
            <w:noProof/>
            <w:webHidden/>
          </w:rPr>
          <w:tab/>
          <w:delText>13</w:delText>
        </w:r>
      </w:del>
    </w:p>
    <w:p w14:paraId="73F45813" w14:textId="200F40FD" w:rsidR="002E27B6" w:rsidDel="00747722" w:rsidRDefault="002E27B6">
      <w:pPr>
        <w:pStyle w:val="TOC1"/>
        <w:tabs>
          <w:tab w:val="right" w:pos="9016"/>
        </w:tabs>
        <w:rPr>
          <w:del w:id="98" w:author="Ambika KSM" w:date="2018-04-26T12:37:00Z"/>
          <w:rFonts w:eastAsiaTheme="minorEastAsia"/>
          <w:b w:val="0"/>
          <w:bCs w:val="0"/>
          <w:caps w:val="0"/>
          <w:noProof/>
          <w:u w:val="none"/>
          <w:lang w:eastAsia="en-IN"/>
        </w:rPr>
      </w:pPr>
      <w:del w:id="99" w:author="Ambika KSM" w:date="2018-04-26T12:37:00Z">
        <w:r w:rsidRPr="00747722" w:rsidDel="00747722">
          <w:rPr>
            <w:noProof/>
            <w:rPrChange w:id="100" w:author="Ambika KSM" w:date="2018-04-26T12:37:00Z">
              <w:rPr>
                <w:rStyle w:val="Hyperlink"/>
                <w:noProof/>
              </w:rPr>
            </w:rPrChange>
          </w:rPr>
          <w:delText>Introduction to OpenCV Sample Application</w:delText>
        </w:r>
        <w:r w:rsidDel="00747722">
          <w:rPr>
            <w:noProof/>
            <w:webHidden/>
          </w:rPr>
          <w:tab/>
          <w:delText>3</w:delText>
        </w:r>
      </w:del>
    </w:p>
    <w:p w14:paraId="7FE3B77A" w14:textId="5767F627" w:rsidR="002E27B6" w:rsidDel="00747722" w:rsidRDefault="002E27B6">
      <w:pPr>
        <w:pStyle w:val="TOC2"/>
        <w:tabs>
          <w:tab w:val="right" w:pos="9016"/>
        </w:tabs>
        <w:rPr>
          <w:del w:id="101" w:author="Ambika KSM" w:date="2018-04-26T12:37:00Z"/>
          <w:rFonts w:eastAsiaTheme="minorEastAsia"/>
          <w:b w:val="0"/>
          <w:bCs w:val="0"/>
          <w:smallCaps w:val="0"/>
          <w:noProof/>
          <w:lang w:eastAsia="en-IN"/>
        </w:rPr>
      </w:pPr>
      <w:del w:id="102" w:author="Ambika KSM" w:date="2018-04-26T12:37:00Z">
        <w:r w:rsidRPr="00747722" w:rsidDel="00747722">
          <w:rPr>
            <w:noProof/>
            <w:rPrChange w:id="103" w:author="Ambika KSM" w:date="2018-04-26T12:37:00Z">
              <w:rPr>
                <w:rStyle w:val="Hyperlink"/>
                <w:noProof/>
              </w:rPr>
            </w:rPrChange>
          </w:rPr>
          <w:delText>Prerequisites</w:delText>
        </w:r>
        <w:r w:rsidDel="00747722">
          <w:rPr>
            <w:noProof/>
            <w:webHidden/>
          </w:rPr>
          <w:tab/>
          <w:delText>3</w:delText>
        </w:r>
      </w:del>
    </w:p>
    <w:p w14:paraId="5E02B6C9" w14:textId="09A5AB47" w:rsidR="002E27B6" w:rsidDel="00747722" w:rsidRDefault="002E27B6">
      <w:pPr>
        <w:pStyle w:val="TOC3"/>
        <w:tabs>
          <w:tab w:val="right" w:pos="9016"/>
        </w:tabs>
        <w:rPr>
          <w:del w:id="104" w:author="Ambika KSM" w:date="2018-04-26T12:37:00Z"/>
          <w:rFonts w:eastAsiaTheme="minorEastAsia"/>
          <w:smallCaps w:val="0"/>
          <w:noProof/>
          <w:lang w:eastAsia="en-IN"/>
        </w:rPr>
      </w:pPr>
      <w:del w:id="105" w:author="Ambika KSM" w:date="2018-04-26T12:37:00Z">
        <w:r w:rsidRPr="00747722" w:rsidDel="00747722">
          <w:rPr>
            <w:noProof/>
            <w:rPrChange w:id="106" w:author="Ambika KSM" w:date="2018-04-26T12:37:00Z">
              <w:rPr>
                <w:rStyle w:val="Hyperlink"/>
                <w:noProof/>
              </w:rPr>
            </w:rPrChange>
          </w:rPr>
          <w:delText>Installation of OpenCV</w:delText>
        </w:r>
        <w:r w:rsidDel="00747722">
          <w:rPr>
            <w:noProof/>
            <w:webHidden/>
          </w:rPr>
          <w:tab/>
          <w:delText>3</w:delText>
        </w:r>
      </w:del>
    </w:p>
    <w:p w14:paraId="292B136A" w14:textId="492C0274" w:rsidR="002E27B6" w:rsidDel="00747722" w:rsidRDefault="002E27B6">
      <w:pPr>
        <w:pStyle w:val="TOC2"/>
        <w:tabs>
          <w:tab w:val="right" w:pos="9016"/>
        </w:tabs>
        <w:rPr>
          <w:del w:id="107" w:author="Ambika KSM" w:date="2018-04-26T12:37:00Z"/>
          <w:rFonts w:eastAsiaTheme="minorEastAsia"/>
          <w:b w:val="0"/>
          <w:bCs w:val="0"/>
          <w:smallCaps w:val="0"/>
          <w:noProof/>
          <w:lang w:eastAsia="en-IN"/>
        </w:rPr>
      </w:pPr>
      <w:del w:id="108" w:author="Ambika KSM" w:date="2018-04-26T12:37:00Z">
        <w:r w:rsidRPr="00747722" w:rsidDel="00747722">
          <w:rPr>
            <w:noProof/>
            <w:rPrChange w:id="109" w:author="Ambika KSM" w:date="2018-04-26T12:37:00Z">
              <w:rPr>
                <w:rStyle w:val="Hyperlink"/>
                <w:noProof/>
              </w:rPr>
            </w:rPrChange>
          </w:rPr>
          <w:delText>Description</w:delText>
        </w:r>
        <w:r w:rsidDel="00747722">
          <w:rPr>
            <w:noProof/>
            <w:webHidden/>
          </w:rPr>
          <w:tab/>
          <w:delText>3</w:delText>
        </w:r>
      </w:del>
    </w:p>
    <w:p w14:paraId="74948D8A" w14:textId="25B28172" w:rsidR="002E27B6" w:rsidDel="00747722" w:rsidRDefault="002E27B6">
      <w:pPr>
        <w:pStyle w:val="TOC1"/>
        <w:tabs>
          <w:tab w:val="right" w:pos="9016"/>
        </w:tabs>
        <w:rPr>
          <w:del w:id="110" w:author="Ambika KSM" w:date="2018-04-26T12:37:00Z"/>
          <w:rFonts w:eastAsiaTheme="minorEastAsia"/>
          <w:b w:val="0"/>
          <w:bCs w:val="0"/>
          <w:caps w:val="0"/>
          <w:noProof/>
          <w:u w:val="none"/>
          <w:lang w:eastAsia="en-IN"/>
        </w:rPr>
      </w:pPr>
      <w:del w:id="111" w:author="Ambika KSM" w:date="2018-04-26T12:37:00Z">
        <w:r w:rsidRPr="00747722" w:rsidDel="00747722">
          <w:rPr>
            <w:noProof/>
            <w:rPrChange w:id="112" w:author="Ambika KSM" w:date="2018-04-26T12:37:00Z">
              <w:rPr>
                <w:rStyle w:val="Hyperlink"/>
                <w:noProof/>
              </w:rPr>
            </w:rPrChange>
          </w:rPr>
          <w:delText>Launching the Application</w:delText>
        </w:r>
        <w:r w:rsidDel="00747722">
          <w:rPr>
            <w:noProof/>
            <w:webHidden/>
          </w:rPr>
          <w:tab/>
          <w:delText>4</w:delText>
        </w:r>
      </w:del>
    </w:p>
    <w:p w14:paraId="0206E4A4" w14:textId="15645DF4" w:rsidR="002E27B6" w:rsidDel="00747722" w:rsidRDefault="002E27B6">
      <w:pPr>
        <w:pStyle w:val="TOC2"/>
        <w:tabs>
          <w:tab w:val="right" w:pos="9016"/>
        </w:tabs>
        <w:rPr>
          <w:del w:id="113" w:author="Ambika KSM" w:date="2018-04-26T12:37:00Z"/>
          <w:rFonts w:eastAsiaTheme="minorEastAsia"/>
          <w:b w:val="0"/>
          <w:bCs w:val="0"/>
          <w:smallCaps w:val="0"/>
          <w:noProof/>
          <w:lang w:eastAsia="en-IN"/>
        </w:rPr>
      </w:pPr>
      <w:del w:id="114" w:author="Ambika KSM" w:date="2018-04-26T12:37:00Z">
        <w:r w:rsidRPr="00747722" w:rsidDel="00747722">
          <w:rPr>
            <w:noProof/>
            <w:rPrChange w:id="115" w:author="Ambika KSM" w:date="2018-04-26T12:37:00Z">
              <w:rPr>
                <w:rStyle w:val="Hyperlink"/>
                <w:noProof/>
              </w:rPr>
            </w:rPrChange>
          </w:rPr>
          <w:delText>Launching Windows Sample Application</w:delText>
        </w:r>
        <w:r w:rsidDel="00747722">
          <w:rPr>
            <w:noProof/>
            <w:webHidden/>
          </w:rPr>
          <w:tab/>
          <w:delText>4</w:delText>
        </w:r>
      </w:del>
    </w:p>
    <w:p w14:paraId="5D7E24A5" w14:textId="73BA9F0C" w:rsidR="002E27B6" w:rsidDel="00747722" w:rsidRDefault="002E27B6">
      <w:pPr>
        <w:pStyle w:val="TOC2"/>
        <w:tabs>
          <w:tab w:val="right" w:pos="9016"/>
        </w:tabs>
        <w:rPr>
          <w:del w:id="116" w:author="Ambika KSM" w:date="2018-04-26T12:37:00Z"/>
          <w:rFonts w:eastAsiaTheme="minorEastAsia"/>
          <w:b w:val="0"/>
          <w:bCs w:val="0"/>
          <w:smallCaps w:val="0"/>
          <w:noProof/>
          <w:lang w:eastAsia="en-IN"/>
        </w:rPr>
      </w:pPr>
      <w:del w:id="117" w:author="Ambika KSM" w:date="2018-04-26T12:37:00Z">
        <w:r w:rsidRPr="00747722" w:rsidDel="00747722">
          <w:rPr>
            <w:noProof/>
            <w:rPrChange w:id="118" w:author="Ambika KSM" w:date="2018-04-26T12:37:00Z">
              <w:rPr>
                <w:rStyle w:val="Hyperlink"/>
                <w:noProof/>
              </w:rPr>
            </w:rPrChange>
          </w:rPr>
          <w:delText>Launching Linux Sample Application</w:delText>
        </w:r>
        <w:r w:rsidDel="00747722">
          <w:rPr>
            <w:noProof/>
            <w:webHidden/>
          </w:rPr>
          <w:tab/>
          <w:delText>4</w:delText>
        </w:r>
      </w:del>
    </w:p>
    <w:p w14:paraId="4B50A935" w14:textId="1A424FCF" w:rsidR="002E27B6" w:rsidDel="00747722" w:rsidRDefault="002E27B6">
      <w:pPr>
        <w:pStyle w:val="TOC1"/>
        <w:tabs>
          <w:tab w:val="right" w:pos="9016"/>
        </w:tabs>
        <w:rPr>
          <w:del w:id="119" w:author="Ambika KSM" w:date="2018-04-26T12:37:00Z"/>
          <w:rFonts w:eastAsiaTheme="minorEastAsia"/>
          <w:b w:val="0"/>
          <w:bCs w:val="0"/>
          <w:caps w:val="0"/>
          <w:noProof/>
          <w:u w:val="none"/>
          <w:lang w:eastAsia="en-IN"/>
        </w:rPr>
      </w:pPr>
      <w:del w:id="120" w:author="Ambika KSM" w:date="2018-04-26T12:37:00Z">
        <w:r w:rsidRPr="00747722" w:rsidDel="00747722">
          <w:rPr>
            <w:noProof/>
            <w:rPrChange w:id="121" w:author="Ambika KSM" w:date="2018-04-26T12:37:00Z">
              <w:rPr>
                <w:rStyle w:val="Hyperlink"/>
                <w:noProof/>
              </w:rPr>
            </w:rPrChange>
          </w:rPr>
          <w:delText>Using Sample Application</w:delText>
        </w:r>
        <w:r w:rsidDel="00747722">
          <w:rPr>
            <w:noProof/>
            <w:webHidden/>
          </w:rPr>
          <w:tab/>
          <w:delText>5</w:delText>
        </w:r>
      </w:del>
    </w:p>
    <w:p w14:paraId="707829DF" w14:textId="1605F68D" w:rsidR="002E27B6" w:rsidDel="00747722" w:rsidRDefault="002E27B6">
      <w:pPr>
        <w:pStyle w:val="TOC2"/>
        <w:tabs>
          <w:tab w:val="right" w:pos="9016"/>
        </w:tabs>
        <w:rPr>
          <w:del w:id="122" w:author="Ambika KSM" w:date="2018-04-26T12:37:00Z"/>
          <w:rFonts w:eastAsiaTheme="minorEastAsia"/>
          <w:b w:val="0"/>
          <w:bCs w:val="0"/>
          <w:smallCaps w:val="0"/>
          <w:noProof/>
          <w:lang w:eastAsia="en-IN"/>
        </w:rPr>
      </w:pPr>
      <w:del w:id="123" w:author="Ambika KSM" w:date="2018-04-26T12:37:00Z">
        <w:r w:rsidRPr="00747722" w:rsidDel="00747722">
          <w:rPr>
            <w:noProof/>
            <w:rPrChange w:id="124" w:author="Ambika KSM" w:date="2018-04-26T12:37:00Z">
              <w:rPr>
                <w:rStyle w:val="Hyperlink"/>
                <w:noProof/>
              </w:rPr>
            </w:rPrChange>
          </w:rPr>
          <w:delText>Selecting the Camera Devices</w:delText>
        </w:r>
        <w:r w:rsidDel="00747722">
          <w:rPr>
            <w:noProof/>
            <w:webHidden/>
          </w:rPr>
          <w:tab/>
          <w:delText>5</w:delText>
        </w:r>
      </w:del>
    </w:p>
    <w:p w14:paraId="4CEB4520" w14:textId="608C5A9E" w:rsidR="002E27B6" w:rsidDel="00747722" w:rsidRDefault="002E27B6">
      <w:pPr>
        <w:pStyle w:val="TOC2"/>
        <w:tabs>
          <w:tab w:val="right" w:pos="9016"/>
        </w:tabs>
        <w:rPr>
          <w:del w:id="125" w:author="Ambika KSM" w:date="2018-04-26T12:37:00Z"/>
          <w:rFonts w:eastAsiaTheme="minorEastAsia"/>
          <w:b w:val="0"/>
          <w:bCs w:val="0"/>
          <w:smallCaps w:val="0"/>
          <w:noProof/>
          <w:lang w:eastAsia="en-IN"/>
        </w:rPr>
      </w:pPr>
      <w:del w:id="126" w:author="Ambika KSM" w:date="2018-04-26T12:37:00Z">
        <w:r w:rsidRPr="00747722" w:rsidDel="00747722">
          <w:rPr>
            <w:noProof/>
            <w:rPrChange w:id="127" w:author="Ambika KSM" w:date="2018-04-26T12:37:00Z">
              <w:rPr>
                <w:rStyle w:val="Hyperlink"/>
                <w:noProof/>
              </w:rPr>
            </w:rPrChange>
          </w:rPr>
          <w:delText>Configuring Camera Formats or Resolutions</w:delText>
        </w:r>
        <w:r w:rsidDel="00747722">
          <w:rPr>
            <w:noProof/>
            <w:webHidden/>
          </w:rPr>
          <w:tab/>
          <w:delText>5</w:delText>
        </w:r>
      </w:del>
    </w:p>
    <w:p w14:paraId="78C7B2DD" w14:textId="3951FEFE" w:rsidR="002E27B6" w:rsidDel="00747722" w:rsidRDefault="002E27B6">
      <w:pPr>
        <w:pStyle w:val="TOC2"/>
        <w:tabs>
          <w:tab w:val="right" w:pos="9016"/>
        </w:tabs>
        <w:rPr>
          <w:del w:id="128" w:author="Ambika KSM" w:date="2018-04-26T12:37:00Z"/>
          <w:rFonts w:eastAsiaTheme="minorEastAsia"/>
          <w:b w:val="0"/>
          <w:bCs w:val="0"/>
          <w:smallCaps w:val="0"/>
          <w:noProof/>
          <w:lang w:eastAsia="en-IN"/>
        </w:rPr>
      </w:pPr>
      <w:del w:id="129" w:author="Ambika KSM" w:date="2018-04-26T12:37:00Z">
        <w:r w:rsidRPr="00747722" w:rsidDel="00747722">
          <w:rPr>
            <w:noProof/>
            <w:rPrChange w:id="130" w:author="Ambika KSM" w:date="2018-04-26T12:37:00Z">
              <w:rPr>
                <w:rStyle w:val="Hyperlink"/>
                <w:noProof/>
              </w:rPr>
            </w:rPrChange>
          </w:rPr>
          <w:delText>Setting Preview Format</w:delText>
        </w:r>
        <w:r w:rsidDel="00747722">
          <w:rPr>
            <w:noProof/>
            <w:webHidden/>
          </w:rPr>
          <w:tab/>
          <w:delText>6</w:delText>
        </w:r>
      </w:del>
    </w:p>
    <w:p w14:paraId="2025CB1D" w14:textId="5271CDBF" w:rsidR="002E27B6" w:rsidDel="00747722" w:rsidRDefault="002E27B6">
      <w:pPr>
        <w:pStyle w:val="TOC2"/>
        <w:tabs>
          <w:tab w:val="right" w:pos="9016"/>
        </w:tabs>
        <w:rPr>
          <w:del w:id="131" w:author="Ambika KSM" w:date="2018-04-26T12:37:00Z"/>
          <w:rFonts w:eastAsiaTheme="minorEastAsia"/>
          <w:b w:val="0"/>
          <w:bCs w:val="0"/>
          <w:smallCaps w:val="0"/>
          <w:noProof/>
          <w:lang w:eastAsia="en-IN"/>
        </w:rPr>
      </w:pPr>
      <w:del w:id="132" w:author="Ambika KSM" w:date="2018-04-26T12:37:00Z">
        <w:r w:rsidRPr="00747722" w:rsidDel="00747722">
          <w:rPr>
            <w:noProof/>
            <w:rPrChange w:id="133" w:author="Ambika KSM" w:date="2018-04-26T12:37:00Z">
              <w:rPr>
                <w:rStyle w:val="Hyperlink"/>
                <w:noProof/>
              </w:rPr>
            </w:rPrChange>
          </w:rPr>
          <w:delText>Configuring UVC Settings</w:delText>
        </w:r>
        <w:r w:rsidDel="00747722">
          <w:rPr>
            <w:noProof/>
            <w:webHidden/>
          </w:rPr>
          <w:tab/>
          <w:delText>7</w:delText>
        </w:r>
      </w:del>
    </w:p>
    <w:p w14:paraId="64EDD0B4" w14:textId="5541227B" w:rsidR="002E27B6" w:rsidDel="00747722" w:rsidRDefault="002E27B6">
      <w:pPr>
        <w:pStyle w:val="TOC2"/>
        <w:tabs>
          <w:tab w:val="right" w:pos="9016"/>
        </w:tabs>
        <w:rPr>
          <w:del w:id="134" w:author="Ambika KSM" w:date="2018-04-26T12:37:00Z"/>
          <w:rFonts w:eastAsiaTheme="minorEastAsia"/>
          <w:b w:val="0"/>
          <w:bCs w:val="0"/>
          <w:smallCaps w:val="0"/>
          <w:noProof/>
          <w:lang w:eastAsia="en-IN"/>
        </w:rPr>
      </w:pPr>
      <w:del w:id="135" w:author="Ambika KSM" w:date="2018-04-26T12:37:00Z">
        <w:r w:rsidRPr="00747722" w:rsidDel="00747722">
          <w:rPr>
            <w:noProof/>
            <w:rPrChange w:id="136" w:author="Ambika KSM" w:date="2018-04-26T12:37:00Z">
              <w:rPr>
                <w:rStyle w:val="Hyperlink"/>
                <w:noProof/>
              </w:rPr>
            </w:rPrChange>
          </w:rPr>
          <w:delText>Capturing Still Image</w:delText>
        </w:r>
        <w:r w:rsidDel="00747722">
          <w:rPr>
            <w:noProof/>
            <w:webHidden/>
          </w:rPr>
          <w:tab/>
          <w:delText>9</w:delText>
        </w:r>
      </w:del>
    </w:p>
    <w:p w14:paraId="126C79F0" w14:textId="3491B853" w:rsidR="002E27B6" w:rsidDel="00747722" w:rsidRDefault="002E27B6">
      <w:pPr>
        <w:pStyle w:val="TOC2"/>
        <w:tabs>
          <w:tab w:val="right" w:pos="9016"/>
        </w:tabs>
        <w:rPr>
          <w:del w:id="137" w:author="Ambika KSM" w:date="2018-04-26T12:37:00Z"/>
          <w:rFonts w:eastAsiaTheme="minorEastAsia"/>
          <w:b w:val="0"/>
          <w:bCs w:val="0"/>
          <w:smallCaps w:val="0"/>
          <w:noProof/>
          <w:lang w:eastAsia="en-IN"/>
        </w:rPr>
      </w:pPr>
      <w:del w:id="138" w:author="Ambika KSM" w:date="2018-04-26T12:37:00Z">
        <w:r w:rsidRPr="00747722" w:rsidDel="00747722">
          <w:rPr>
            <w:noProof/>
            <w:rPrChange w:id="139" w:author="Ambika KSM" w:date="2018-04-26T12:37:00Z">
              <w:rPr>
                <w:rStyle w:val="Hyperlink"/>
                <w:noProof/>
              </w:rPr>
            </w:rPrChange>
          </w:rPr>
          <w:delText>Getting Firmware Version Number</w:delText>
        </w:r>
        <w:r w:rsidDel="00747722">
          <w:rPr>
            <w:noProof/>
            <w:webHidden/>
          </w:rPr>
          <w:tab/>
          <w:delText>9</w:delText>
        </w:r>
      </w:del>
    </w:p>
    <w:p w14:paraId="668E98EB" w14:textId="4536A9C2" w:rsidR="002E27B6" w:rsidDel="00747722" w:rsidRDefault="002E27B6">
      <w:pPr>
        <w:pStyle w:val="TOC2"/>
        <w:tabs>
          <w:tab w:val="right" w:pos="9016"/>
        </w:tabs>
        <w:rPr>
          <w:del w:id="140" w:author="Ambika KSM" w:date="2018-04-26T12:37:00Z"/>
          <w:rFonts w:eastAsiaTheme="minorEastAsia"/>
          <w:b w:val="0"/>
          <w:bCs w:val="0"/>
          <w:smallCaps w:val="0"/>
          <w:noProof/>
          <w:lang w:eastAsia="en-IN"/>
        </w:rPr>
      </w:pPr>
      <w:del w:id="141" w:author="Ambika KSM" w:date="2018-04-26T12:37:00Z">
        <w:r w:rsidRPr="00747722" w:rsidDel="00747722">
          <w:rPr>
            <w:noProof/>
            <w:rPrChange w:id="142" w:author="Ambika KSM" w:date="2018-04-26T12:37:00Z">
              <w:rPr>
                <w:rStyle w:val="Hyperlink"/>
                <w:noProof/>
              </w:rPr>
            </w:rPrChange>
          </w:rPr>
          <w:delText>Exiting the Application</w:delText>
        </w:r>
        <w:r w:rsidDel="00747722">
          <w:rPr>
            <w:noProof/>
            <w:webHidden/>
          </w:rPr>
          <w:tab/>
          <w:delText>10</w:delText>
        </w:r>
      </w:del>
    </w:p>
    <w:p w14:paraId="078D5A13" w14:textId="75D0D225" w:rsidR="002E27B6" w:rsidDel="00747722" w:rsidRDefault="002E27B6">
      <w:pPr>
        <w:pStyle w:val="TOC1"/>
        <w:tabs>
          <w:tab w:val="right" w:pos="9016"/>
        </w:tabs>
        <w:rPr>
          <w:del w:id="143" w:author="Ambika KSM" w:date="2018-04-26T12:37:00Z"/>
          <w:rFonts w:eastAsiaTheme="minorEastAsia"/>
          <w:b w:val="0"/>
          <w:bCs w:val="0"/>
          <w:caps w:val="0"/>
          <w:noProof/>
          <w:u w:val="none"/>
          <w:lang w:eastAsia="en-IN"/>
        </w:rPr>
      </w:pPr>
      <w:del w:id="144" w:author="Ambika KSM" w:date="2018-04-26T12:37:00Z">
        <w:r w:rsidRPr="00747722" w:rsidDel="00747722">
          <w:rPr>
            <w:noProof/>
            <w:rPrChange w:id="145" w:author="Ambika KSM" w:date="2018-04-26T12:37:00Z">
              <w:rPr>
                <w:rStyle w:val="Hyperlink"/>
                <w:noProof/>
              </w:rPr>
            </w:rPrChange>
          </w:rPr>
          <w:delText>Troubleshooting</w:delText>
        </w:r>
        <w:r w:rsidDel="00747722">
          <w:rPr>
            <w:noProof/>
            <w:webHidden/>
          </w:rPr>
          <w:tab/>
          <w:delText>11</w:delText>
        </w:r>
      </w:del>
    </w:p>
    <w:p w14:paraId="54C53131" w14:textId="23C7DF8F" w:rsidR="002E27B6" w:rsidDel="00747722" w:rsidRDefault="002E27B6">
      <w:pPr>
        <w:pStyle w:val="TOC1"/>
        <w:tabs>
          <w:tab w:val="right" w:pos="9016"/>
        </w:tabs>
        <w:rPr>
          <w:del w:id="146" w:author="Ambika KSM" w:date="2018-04-26T12:37:00Z"/>
          <w:rFonts w:eastAsiaTheme="minorEastAsia"/>
          <w:b w:val="0"/>
          <w:bCs w:val="0"/>
          <w:caps w:val="0"/>
          <w:noProof/>
          <w:u w:val="none"/>
          <w:lang w:eastAsia="en-IN"/>
        </w:rPr>
      </w:pPr>
      <w:del w:id="147" w:author="Ambika KSM" w:date="2018-04-26T12:37:00Z">
        <w:r w:rsidRPr="00747722" w:rsidDel="00747722">
          <w:rPr>
            <w:noProof/>
            <w:rPrChange w:id="148" w:author="Ambika KSM" w:date="2018-04-26T12:37:00Z">
              <w:rPr>
                <w:rStyle w:val="Hyperlink"/>
                <w:noProof/>
              </w:rPr>
            </w:rPrChange>
          </w:rPr>
          <w:delText>Support</w:delText>
        </w:r>
        <w:r w:rsidDel="00747722">
          <w:rPr>
            <w:noProof/>
            <w:webHidden/>
          </w:rPr>
          <w:tab/>
          <w:delText>12</w:delText>
        </w:r>
      </w:del>
    </w:p>
    <w:p w14:paraId="0932ECC8" w14:textId="7E74A58C" w:rsidR="00A723DD" w:rsidRDefault="005D1F3D" w:rsidP="00535F49">
      <w:pPr>
        <w:pStyle w:val="TOC1"/>
        <w:tabs>
          <w:tab w:val="right" w:pos="9016"/>
        </w:tabs>
      </w:pPr>
      <w:r>
        <w:rPr>
          <w:rFonts w:asciiTheme="majorHAnsi" w:hAnsiTheme="majorHAnsi"/>
          <w:i/>
          <w:caps w:val="0"/>
          <w:sz w:val="24"/>
          <w:szCs w:val="24"/>
        </w:rPr>
        <w:fldChar w:fldCharType="end"/>
      </w:r>
    </w:p>
    <w:p w14:paraId="01B26164" w14:textId="1F34DE35" w:rsidR="00070AB8" w:rsidRDefault="00070AB8" w:rsidP="00833875">
      <w:pPr>
        <w:pStyle w:val="ChapterTitleBW1"/>
      </w:pPr>
      <w:bookmarkStart w:id="149" w:name="_Toc512509610"/>
      <w:commentRangeStart w:id="150"/>
      <w:commentRangeStart w:id="151"/>
      <w:r w:rsidRPr="00833875">
        <w:lastRenderedPageBreak/>
        <w:t>Introduction to</w:t>
      </w:r>
      <w:r w:rsidR="003418C1">
        <w:t xml:space="preserve"> </w:t>
      </w:r>
      <w:del w:id="152" w:author="Ambika KSM" w:date="2018-04-26T12:07:00Z">
        <w:r w:rsidR="003418C1" w:rsidDel="0030636D">
          <w:delText xml:space="preserve">OpenCV </w:delText>
        </w:r>
      </w:del>
      <w:r w:rsidR="003418C1">
        <w:t>Sample Application</w:t>
      </w:r>
      <w:commentRangeEnd w:id="150"/>
      <w:r w:rsidR="00D2349A">
        <w:rPr>
          <w:rStyle w:val="CommentReference"/>
          <w:rFonts w:eastAsiaTheme="minorHAnsi" w:cstheme="minorBidi"/>
          <w:spacing w:val="0"/>
          <w:kern w:val="0"/>
        </w:rPr>
        <w:commentReference w:id="150"/>
      </w:r>
      <w:commentRangeEnd w:id="151"/>
      <w:r w:rsidR="004E4485">
        <w:rPr>
          <w:rStyle w:val="CommentReference"/>
          <w:rFonts w:eastAsiaTheme="minorHAnsi" w:cstheme="minorBidi"/>
          <w:spacing w:val="0"/>
          <w:kern w:val="0"/>
        </w:rPr>
        <w:commentReference w:id="151"/>
      </w:r>
      <w:bookmarkEnd w:id="149"/>
    </w:p>
    <w:p w14:paraId="58732DC8" w14:textId="5B375C59" w:rsidR="00956FD3" w:rsidRDefault="00F223AE" w:rsidP="003418C1">
      <w:pPr>
        <w:pStyle w:val="BodyBW"/>
        <w:rPr>
          <w:lang w:eastAsia="en-IN"/>
        </w:rPr>
      </w:pPr>
      <w:r>
        <w:rPr>
          <w:lang w:eastAsia="en-IN"/>
        </w:rPr>
        <w:t>e</w:t>
      </w:r>
      <w:r w:rsidR="00956FD3">
        <w:rPr>
          <w:lang w:eastAsia="en-IN"/>
        </w:rPr>
        <w:t xml:space="preserve">-con </w:t>
      </w:r>
      <w:r w:rsidR="006E783D">
        <w:rPr>
          <w:lang w:eastAsia="en-IN"/>
        </w:rPr>
        <w:t xml:space="preserve">Systems </w:t>
      </w:r>
      <w:r w:rsidR="00956FD3">
        <w:rPr>
          <w:lang w:eastAsia="en-IN"/>
        </w:rPr>
        <w:t>provides a sample console application for OpenCV to demonstrate some of the features of e-</w:t>
      </w:r>
      <w:r w:rsidR="00651BE1">
        <w:rPr>
          <w:lang w:eastAsia="en-IN"/>
        </w:rPr>
        <w:t>c</w:t>
      </w:r>
      <w:r w:rsidR="00956FD3">
        <w:rPr>
          <w:lang w:eastAsia="en-IN"/>
        </w:rPr>
        <w:t xml:space="preserve">on </w:t>
      </w:r>
      <w:r w:rsidR="00651BE1">
        <w:rPr>
          <w:lang w:eastAsia="en-IN"/>
        </w:rPr>
        <w:t xml:space="preserve">Systems </w:t>
      </w:r>
      <w:r w:rsidR="00956FD3">
        <w:rPr>
          <w:lang w:eastAsia="en-IN"/>
        </w:rPr>
        <w:t>cameras.</w:t>
      </w:r>
      <w:ins w:id="153" w:author="Ambika KSM" w:date="2018-04-26T12:08:00Z">
        <w:r w:rsidR="004E4485">
          <w:rPr>
            <w:lang w:eastAsia="en-IN"/>
          </w:rPr>
          <w:t xml:space="preserve"> </w:t>
        </w:r>
      </w:ins>
    </w:p>
    <w:p w14:paraId="372B681D" w14:textId="1745FF2C" w:rsidR="00534CC9" w:rsidRDefault="00534CC9" w:rsidP="003418C1">
      <w:pPr>
        <w:pStyle w:val="BodyBW"/>
        <w:rPr>
          <w:lang w:eastAsia="en-IN"/>
        </w:rPr>
      </w:pPr>
      <w:r>
        <w:rPr>
          <w:lang w:eastAsia="en-IN"/>
        </w:rPr>
        <w:t>This document explains in detail about how to execute the OpenCV sample console application from command prompt on Windows and terminal on Linux platform.</w:t>
      </w:r>
    </w:p>
    <w:p w14:paraId="63690A6D" w14:textId="6F4D29A1" w:rsidR="004B1D3C" w:rsidRDefault="004B1D3C" w:rsidP="004B1D3C">
      <w:pPr>
        <w:pStyle w:val="H1BW"/>
      </w:pPr>
      <w:bookmarkStart w:id="154" w:name="_Toc351132682"/>
      <w:bookmarkStart w:id="155" w:name="_Toc352670859"/>
      <w:bookmarkStart w:id="156" w:name="_Toc352680754"/>
      <w:bookmarkStart w:id="157" w:name="_Toc353643651"/>
      <w:bookmarkStart w:id="158" w:name="_Toc363754935"/>
      <w:bookmarkStart w:id="159" w:name="_Toc370926707"/>
      <w:bookmarkStart w:id="160" w:name="_Toc381210956"/>
      <w:bookmarkStart w:id="161" w:name="_Toc381211124"/>
      <w:bookmarkStart w:id="162" w:name="_Toc381299838"/>
      <w:bookmarkStart w:id="163" w:name="_Toc465073900"/>
      <w:bookmarkStart w:id="164" w:name="_Toc512509611"/>
      <w:r>
        <w:t>Pre</w:t>
      </w:r>
      <w:r w:rsidR="00B00676">
        <w:t>r</w:t>
      </w:r>
      <w:r>
        <w:t>equisites</w:t>
      </w:r>
      <w:bookmarkEnd w:id="164"/>
    </w:p>
    <w:p w14:paraId="4FC1DBC7" w14:textId="7115A9A8" w:rsidR="004B1D3C" w:rsidRDefault="00043ECC" w:rsidP="004B1D3C">
      <w:pPr>
        <w:pStyle w:val="BodyBW"/>
      </w:pPr>
      <w:r>
        <w:t>You must i</w:t>
      </w:r>
      <w:r w:rsidR="004B1D3C">
        <w:t xml:space="preserve">nstall OpenCV on a PC. Please refer </w:t>
      </w:r>
      <w:r w:rsidR="00615980">
        <w:t xml:space="preserve">to </w:t>
      </w:r>
      <w:r w:rsidR="004B1D3C">
        <w:t xml:space="preserve">the </w:t>
      </w:r>
      <w:r w:rsidR="004B1D3C">
        <w:rPr>
          <w:i/>
        </w:rPr>
        <w:t>Installation M</w:t>
      </w:r>
      <w:r w:rsidR="004B1D3C" w:rsidRPr="004F43B2">
        <w:rPr>
          <w:i/>
        </w:rPr>
        <w:t>anual</w:t>
      </w:r>
      <w:r w:rsidR="004B1D3C">
        <w:t xml:space="preserve"> for more detailed installation steps and </w:t>
      </w:r>
      <w:r w:rsidR="00C544C4">
        <w:t>images</w:t>
      </w:r>
      <w:r w:rsidR="004B1D3C">
        <w:t>.</w:t>
      </w:r>
    </w:p>
    <w:p w14:paraId="5B193583" w14:textId="54420D80" w:rsidR="004B1D3C" w:rsidRDefault="004B1D3C" w:rsidP="004B1D3C">
      <w:pPr>
        <w:pStyle w:val="H2BW"/>
      </w:pPr>
      <w:bookmarkStart w:id="165" w:name="_Toc512509612"/>
      <w:del w:id="166" w:author="Ambika KSM" w:date="2018-04-26T12:17:00Z">
        <w:r w:rsidDel="001459FF">
          <w:delText>Installation of OpenCV</w:delText>
        </w:r>
      </w:del>
      <w:ins w:id="167" w:author="Ambika KSM" w:date="2018-04-26T12:17:00Z">
        <w:r w:rsidR="001459FF">
          <w:t>Camera Device Initialization</w:t>
        </w:r>
      </w:ins>
      <w:bookmarkEnd w:id="165"/>
    </w:p>
    <w:p w14:paraId="7126C2B8" w14:textId="66BA49EF" w:rsidR="004B1D3C" w:rsidRDefault="00FC6AE3" w:rsidP="004B1D3C">
      <w:pPr>
        <w:pStyle w:val="BodyBW"/>
      </w:pPr>
      <w:r>
        <w:t>The</w:t>
      </w:r>
      <w:r w:rsidR="004B1D3C">
        <w:t xml:space="preserve"> steps to initialize the device with the host computer</w:t>
      </w:r>
      <w:r w:rsidR="00A13BFD">
        <w:t xml:space="preserve"> are as follows:</w:t>
      </w:r>
    </w:p>
    <w:p w14:paraId="5C5DA4F9" w14:textId="0AB07F1C" w:rsidR="00933DD7" w:rsidRDefault="004B1D3C" w:rsidP="00C61A20">
      <w:pPr>
        <w:pStyle w:val="NumberedList1BW"/>
      </w:pPr>
      <w:r w:rsidRPr="00B2338E">
        <w:t xml:space="preserve">Connect the one end of </w:t>
      </w:r>
      <w:r w:rsidRPr="002900E5">
        <w:t>USB 3.0 cable to the USB 3.0 connector provided at the back of e-</w:t>
      </w:r>
      <w:r w:rsidR="00736DAC">
        <w:t>c</w:t>
      </w:r>
      <w:r w:rsidRPr="00B2338E">
        <w:t xml:space="preserve">on </w:t>
      </w:r>
      <w:r w:rsidR="006B0C66">
        <w:t xml:space="preserve">Systems </w:t>
      </w:r>
      <w:r w:rsidRPr="00B2338E">
        <w:t>camera</w:t>
      </w:r>
      <w:r w:rsidR="00933DD7">
        <w:t>.</w:t>
      </w:r>
    </w:p>
    <w:p w14:paraId="77090EC4" w14:textId="59500BC5" w:rsidR="004B1D3C" w:rsidRPr="00C94AF6" w:rsidRDefault="00933DD7" w:rsidP="008050A3">
      <w:pPr>
        <w:pStyle w:val="NumberedList1BW"/>
      </w:pPr>
      <w:r>
        <w:t>C</w:t>
      </w:r>
      <w:r w:rsidR="004B1D3C" w:rsidRPr="00B2338E">
        <w:t xml:space="preserve">onnect the other end </w:t>
      </w:r>
      <w:r w:rsidR="00E2189A">
        <w:t xml:space="preserve">of </w:t>
      </w:r>
      <w:r w:rsidR="0019333E" w:rsidRPr="001E643E">
        <w:t xml:space="preserve">USB 3.0 cable </w:t>
      </w:r>
      <w:r w:rsidR="004B1D3C" w:rsidRPr="00B2338E">
        <w:t xml:space="preserve">to the USB 3.0 host controller on the computer. </w:t>
      </w:r>
      <w:r w:rsidR="004B1D3C" w:rsidRPr="002900E5">
        <w:t>The device takes about 10 seconds to enumerate.</w:t>
      </w:r>
    </w:p>
    <w:p w14:paraId="31887435" w14:textId="3B22DE53" w:rsidR="004B1D3C" w:rsidRDefault="004B1D3C" w:rsidP="008050A3">
      <w:pPr>
        <w:pStyle w:val="BodyBW"/>
        <w:ind w:left="1800"/>
      </w:pPr>
      <w:r>
        <w:t>Once</w:t>
      </w:r>
      <w:r w:rsidR="007F5C34">
        <w:t xml:space="preserve"> the device is</w:t>
      </w:r>
      <w:r>
        <w:t xml:space="preserve"> connected, the LED light on the device will glow indicating that </w:t>
      </w:r>
      <w:r w:rsidR="00CD12DF">
        <w:t>th</w:t>
      </w:r>
      <w:r w:rsidR="00B2338E">
        <w:t xml:space="preserve">e </w:t>
      </w:r>
      <w:r>
        <w:t>camera is powered up and ready to use.</w:t>
      </w:r>
    </w:p>
    <w:p w14:paraId="279BAB36" w14:textId="14303BF9" w:rsidR="009A00AA" w:rsidRPr="00DE7DCC" w:rsidRDefault="009A00AA" w:rsidP="00833875">
      <w:pPr>
        <w:pStyle w:val="H1BW"/>
      </w:pPr>
      <w:bookmarkStart w:id="168" w:name="_Toc512509613"/>
      <w:r>
        <w:t>Description</w:t>
      </w:r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8"/>
    </w:p>
    <w:p w14:paraId="356F6E57" w14:textId="4E0F28AB" w:rsidR="001907A7" w:rsidRDefault="009713FB" w:rsidP="00956FD3">
      <w:pPr>
        <w:pStyle w:val="BodyBW"/>
      </w:pPr>
      <w:r>
        <w:t>Using OpenCV application, you can perform the features as follows:</w:t>
      </w:r>
    </w:p>
    <w:p w14:paraId="5B8F810D" w14:textId="1B110436" w:rsidR="00BC78D7" w:rsidRDefault="00956FD3" w:rsidP="008050A3">
      <w:pPr>
        <w:pStyle w:val="BulletedList1BW"/>
        <w:rPr>
          <w:lang w:eastAsia="en-IN"/>
        </w:rPr>
      </w:pPr>
      <w:r>
        <w:rPr>
          <w:lang w:eastAsia="en-IN"/>
        </w:rPr>
        <w:t>Selecting the camera</w:t>
      </w:r>
      <w:r w:rsidR="005D6392">
        <w:rPr>
          <w:lang w:eastAsia="en-IN"/>
        </w:rPr>
        <w:t xml:space="preserve"> devices</w:t>
      </w:r>
      <w:r w:rsidR="00EB79A3">
        <w:rPr>
          <w:lang w:eastAsia="en-IN"/>
        </w:rPr>
        <w:t>.</w:t>
      </w:r>
    </w:p>
    <w:p w14:paraId="0CA8284D" w14:textId="6B0C6156" w:rsidR="00BC78D7" w:rsidRDefault="002F041F" w:rsidP="008050A3">
      <w:pPr>
        <w:pStyle w:val="BulletedList1BW"/>
        <w:rPr>
          <w:lang w:eastAsia="en-IN"/>
        </w:rPr>
      </w:pPr>
      <w:r>
        <w:rPr>
          <w:lang w:eastAsia="en-IN"/>
        </w:rPr>
        <w:t>Configuring camera formats or resolutions</w:t>
      </w:r>
      <w:r w:rsidR="00956FD3">
        <w:rPr>
          <w:lang w:eastAsia="en-IN"/>
        </w:rPr>
        <w:t>.</w:t>
      </w:r>
    </w:p>
    <w:p w14:paraId="39499E31" w14:textId="248AD55E" w:rsidR="00A87812" w:rsidRDefault="00471CF6" w:rsidP="00BC78D7">
      <w:pPr>
        <w:pStyle w:val="BulletedList1BW"/>
        <w:rPr>
          <w:lang w:eastAsia="en-IN"/>
        </w:rPr>
      </w:pPr>
      <w:r>
        <w:rPr>
          <w:lang w:eastAsia="en-IN"/>
        </w:rPr>
        <w:t>Setting preview formats</w:t>
      </w:r>
      <w:r w:rsidR="00956FD3">
        <w:rPr>
          <w:lang w:eastAsia="en-IN"/>
        </w:rPr>
        <w:t>.</w:t>
      </w:r>
    </w:p>
    <w:p w14:paraId="04DF009F" w14:textId="1085A286" w:rsidR="00BC78D7" w:rsidRDefault="00A87812" w:rsidP="008050A3">
      <w:pPr>
        <w:pStyle w:val="BulletedList1BW"/>
        <w:rPr>
          <w:lang w:eastAsia="en-IN"/>
        </w:rPr>
      </w:pPr>
      <w:r>
        <w:rPr>
          <w:lang w:eastAsia="en-IN"/>
        </w:rPr>
        <w:t>Configuring UVC settings.</w:t>
      </w:r>
    </w:p>
    <w:p w14:paraId="77AB25F8" w14:textId="26D5F9C9" w:rsidR="00BC78D7" w:rsidRDefault="00956FD3" w:rsidP="008050A3">
      <w:pPr>
        <w:pStyle w:val="BulletedList1BW"/>
        <w:rPr>
          <w:lang w:eastAsia="en-IN"/>
        </w:rPr>
      </w:pPr>
      <w:r>
        <w:rPr>
          <w:lang w:eastAsia="en-IN"/>
        </w:rPr>
        <w:t>Capturing still images.</w:t>
      </w:r>
    </w:p>
    <w:p w14:paraId="5AB5F543" w14:textId="1A8ABF02" w:rsidR="00956FD3" w:rsidRDefault="00956FD3" w:rsidP="008050A3">
      <w:pPr>
        <w:pStyle w:val="BulletedList1BW"/>
        <w:rPr>
          <w:lang w:eastAsia="en-IN"/>
        </w:rPr>
      </w:pPr>
      <w:r>
        <w:rPr>
          <w:lang w:eastAsia="en-IN"/>
        </w:rPr>
        <w:t>Getti</w:t>
      </w:r>
      <w:r w:rsidR="009F1B7E">
        <w:rPr>
          <w:lang w:eastAsia="en-IN"/>
        </w:rPr>
        <w:t>ng the firmware version number.</w:t>
      </w:r>
    </w:p>
    <w:p w14:paraId="5D6CD540" w14:textId="0C86D187" w:rsidR="00573D26" w:rsidRPr="00833875" w:rsidRDefault="00573D26" w:rsidP="008050A3">
      <w:pPr>
        <w:pStyle w:val="BulletedList1BW"/>
        <w:numPr>
          <w:ilvl w:val="0"/>
          <w:numId w:val="0"/>
        </w:numPr>
        <w:ind w:left="1440"/>
      </w:pPr>
    </w:p>
    <w:p w14:paraId="333DE280" w14:textId="31AF53BA" w:rsidR="008D2BDC" w:rsidRPr="008D2BDC" w:rsidRDefault="00702EE3" w:rsidP="00833875">
      <w:pPr>
        <w:pStyle w:val="ChapterTitleBW1"/>
      </w:pPr>
      <w:bookmarkStart w:id="169" w:name="_Toc512509614"/>
      <w:r>
        <w:lastRenderedPageBreak/>
        <w:t xml:space="preserve">Launching the </w:t>
      </w:r>
      <w:r w:rsidR="001D5EC5">
        <w:t>Application</w:t>
      </w:r>
      <w:bookmarkEnd w:id="169"/>
    </w:p>
    <w:p w14:paraId="682711B4" w14:textId="0A8A5958" w:rsidR="009A00AA" w:rsidDel="00D5576C" w:rsidRDefault="009A00AA" w:rsidP="00B02B42">
      <w:pPr>
        <w:pStyle w:val="BodyBW"/>
        <w:rPr>
          <w:del w:id="170" w:author="Ravikiran" w:date="2018-04-17T17:12:00Z"/>
          <w:noProof/>
        </w:rPr>
      </w:pPr>
      <w:r>
        <w:t xml:space="preserve">This section describes how to </w:t>
      </w:r>
      <w:r w:rsidR="007F3870">
        <w:t xml:space="preserve">launch and </w:t>
      </w:r>
      <w:r w:rsidR="001D5EC5">
        <w:t>use the sample console application.</w:t>
      </w:r>
    </w:p>
    <w:p w14:paraId="3DDF11FD" w14:textId="154CBB9C" w:rsidR="00B02B42" w:rsidDel="00D5576C" w:rsidRDefault="00B02B42" w:rsidP="00D5576C">
      <w:pPr>
        <w:pStyle w:val="BodyBW"/>
        <w:rPr>
          <w:del w:id="171" w:author="Ravikiran" w:date="2018-04-17T17:12:00Z"/>
        </w:rPr>
      </w:pPr>
      <w:commentRangeStart w:id="172"/>
      <w:commentRangeStart w:id="173"/>
      <w:del w:id="174" w:author="Ravikiran" w:date="2018-04-17T17:12:00Z">
        <w:r w:rsidDel="00D5576C">
          <w:delText>To launc</w:delText>
        </w:r>
        <w:r w:rsidR="001D5EC5" w:rsidDel="00D5576C">
          <w:delText>h the sampl</w:delText>
        </w:r>
        <w:r w:rsidDel="00D5576C">
          <w:delText>e</w:delText>
        </w:r>
        <w:r w:rsidR="001D5EC5" w:rsidDel="00D5576C">
          <w:delText xml:space="preserve"> console</w:delText>
        </w:r>
        <w:r w:rsidDel="00D5576C">
          <w:delText xml:space="preserve"> applicat</w:delText>
        </w:r>
        <w:r w:rsidR="001D5EC5" w:rsidDel="00D5576C">
          <w:delText>ion,</w:delText>
        </w:r>
        <w:commentRangeEnd w:id="172"/>
        <w:r w:rsidR="00645E64" w:rsidDel="00D5576C">
          <w:rPr>
            <w:rStyle w:val="CommentReference"/>
          </w:rPr>
          <w:commentReference w:id="172"/>
        </w:r>
      </w:del>
      <w:commentRangeEnd w:id="173"/>
      <w:r w:rsidR="004D2C7E">
        <w:rPr>
          <w:rStyle w:val="CommentReference"/>
        </w:rPr>
        <w:commentReference w:id="173"/>
      </w:r>
    </w:p>
    <w:p w14:paraId="78119F34" w14:textId="21F437BC" w:rsidR="001D5EC5" w:rsidRPr="00C94AF6" w:rsidRDefault="001D5EC5" w:rsidP="008050A3">
      <w:pPr>
        <w:pStyle w:val="H1BW"/>
      </w:pPr>
      <w:bookmarkStart w:id="175" w:name="_Toc512509615"/>
      <w:commentRangeStart w:id="176"/>
      <w:commentRangeStart w:id="177"/>
      <w:r w:rsidRPr="002900E5">
        <w:t xml:space="preserve">Launching Windows </w:t>
      </w:r>
      <w:r w:rsidR="005D57A2">
        <w:t>S</w:t>
      </w:r>
      <w:r w:rsidRPr="002900E5">
        <w:t xml:space="preserve">ample </w:t>
      </w:r>
      <w:r w:rsidR="005D57A2">
        <w:t>A</w:t>
      </w:r>
      <w:r w:rsidRPr="002900E5">
        <w:t>pplication</w:t>
      </w:r>
      <w:commentRangeEnd w:id="176"/>
      <w:r w:rsidR="004615BA">
        <w:rPr>
          <w:rStyle w:val="CommentReference"/>
          <w:rFonts w:eastAsiaTheme="minorHAnsi" w:cstheme="minorBidi"/>
          <w:b w:val="0"/>
          <w:bCs w:val="0"/>
        </w:rPr>
        <w:commentReference w:id="176"/>
      </w:r>
      <w:commentRangeEnd w:id="177"/>
      <w:r w:rsidR="0030170F">
        <w:rPr>
          <w:rStyle w:val="CommentReference"/>
          <w:rFonts w:eastAsiaTheme="minorHAnsi" w:cstheme="minorBidi"/>
          <w:b w:val="0"/>
          <w:bCs w:val="0"/>
        </w:rPr>
        <w:commentReference w:id="177"/>
      </w:r>
      <w:bookmarkEnd w:id="175"/>
    </w:p>
    <w:p w14:paraId="53865617" w14:textId="6BDD482F" w:rsidR="001D5EC5" w:rsidRDefault="003E3F33" w:rsidP="001D5EC5">
      <w:pPr>
        <w:pStyle w:val="BodyBW"/>
      </w:pPr>
      <w:r>
        <w:t xml:space="preserve">To launch the Windows sample application, you must </w:t>
      </w:r>
      <w:r w:rsidRPr="00B13318">
        <w:rPr>
          <w:b/>
          <w:rPrChange w:id="178" w:author="Ambika KSM" w:date="2018-04-26T12:18:00Z">
            <w:rPr/>
          </w:rPrChange>
        </w:rPr>
        <w:t>r</w:t>
      </w:r>
      <w:r w:rsidR="001D5EC5" w:rsidRPr="00B13318">
        <w:rPr>
          <w:b/>
          <w:rPrChange w:id="179" w:author="Ambika KSM" w:date="2018-04-26T12:18:00Z">
            <w:rPr/>
          </w:rPrChange>
        </w:rPr>
        <w:t>un</w:t>
      </w:r>
      <w:r w:rsidR="001D5EC5">
        <w:t xml:space="preserve"> the </w:t>
      </w:r>
      <w:ins w:id="180" w:author="Ambika KSM" w:date="2018-04-26T12:18:00Z">
        <w:r w:rsidR="00B13318" w:rsidRPr="00B13318">
          <w:rPr>
            <w:b/>
            <w:rPrChange w:id="181" w:author="Ambika KSM" w:date="2018-04-26T12:18:00Z">
              <w:rPr/>
            </w:rPrChange>
          </w:rPr>
          <w:t>&lt;</w:t>
        </w:r>
      </w:ins>
      <w:r w:rsidR="001D5EC5" w:rsidRPr="00B13318">
        <w:rPr>
          <w:b/>
          <w:rPrChange w:id="182" w:author="Ambika KSM" w:date="2018-04-26T12:18:00Z">
            <w:rPr/>
          </w:rPrChange>
        </w:rPr>
        <w:t>application</w:t>
      </w:r>
      <w:ins w:id="183" w:author="Ambika KSM" w:date="2018-04-26T12:18:00Z">
        <w:r w:rsidR="00B13318" w:rsidRPr="00B13318">
          <w:rPr>
            <w:rPrChange w:id="184" w:author="Ambika KSM" w:date="2018-04-26T12:18:00Z">
              <w:rPr>
                <w:b/>
              </w:rPr>
            </w:rPrChange>
          </w:rPr>
          <w:t>&gt;</w:t>
        </w:r>
      </w:ins>
      <w:r w:rsidR="001D5EC5" w:rsidRPr="00B13318">
        <w:rPr>
          <w:b/>
          <w:rPrChange w:id="185" w:author="Ambika KSM" w:date="2018-04-26T12:18:00Z">
            <w:rPr/>
          </w:rPrChange>
        </w:rPr>
        <w:t>.exe</w:t>
      </w:r>
      <w:r w:rsidR="001D5EC5">
        <w:t xml:space="preserve"> file.</w:t>
      </w:r>
      <w:r w:rsidR="00226445">
        <w:t xml:space="preserve"> Select the application.exe file </w:t>
      </w:r>
      <w:r w:rsidR="00E948A1">
        <w:t xml:space="preserve">from the application root folder </w:t>
      </w:r>
      <w:r w:rsidR="00226445">
        <w:t>as shown below.</w:t>
      </w:r>
    </w:p>
    <w:p w14:paraId="586B102E" w14:textId="3B6889A2" w:rsidR="003400BF" w:rsidRDefault="003400BF" w:rsidP="008050A3">
      <w:pPr>
        <w:pStyle w:val="FigureCaptionColor"/>
        <w:ind w:left="1440"/>
      </w:pPr>
      <w:commentRangeStart w:id="186"/>
      <w:commentRangeStart w:id="187"/>
      <w:r>
        <w:rPr>
          <w:noProof/>
        </w:rPr>
        <w:drawing>
          <wp:inline distT="0" distB="0" distL="0" distR="0" wp14:anchorId="10565271" wp14:editId="38A0EC0F">
            <wp:extent cx="4858499" cy="1685925"/>
            <wp:effectExtent l="19050" t="19050" r="1841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indows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118"/>
                    <a:stretch/>
                  </pic:blipFill>
                  <pic:spPr bwMode="auto">
                    <a:xfrm>
                      <a:off x="0" y="0"/>
                      <a:ext cx="4877960" cy="1692678"/>
                    </a:xfrm>
                    <a:prstGeom prst="rect">
                      <a:avLst/>
                    </a:prstGeom>
                    <a:ln w="9525" cap="flat" cmpd="dbl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86"/>
      <w:r w:rsidR="00726638">
        <w:rPr>
          <w:rStyle w:val="CommentReference"/>
          <w:b w:val="0"/>
          <w:bCs w:val="0"/>
          <w:color w:val="auto"/>
        </w:rPr>
        <w:commentReference w:id="186"/>
      </w:r>
      <w:commentRangeEnd w:id="187"/>
      <w:r w:rsidR="00D94B5E">
        <w:rPr>
          <w:rStyle w:val="CommentReference"/>
          <w:b w:val="0"/>
          <w:bCs w:val="0"/>
          <w:color w:val="auto"/>
        </w:rPr>
        <w:commentReference w:id="187"/>
      </w:r>
    </w:p>
    <w:p w14:paraId="3474DF53" w14:textId="6BCF1B72" w:rsidR="00BF2358" w:rsidRDefault="00F457B0" w:rsidP="00BF2358">
      <w:pPr>
        <w:pStyle w:val="FigureCaptionBW"/>
      </w:pPr>
      <w:r>
        <w:t>Fig</w:t>
      </w:r>
      <w:r w:rsidR="00724D5E">
        <w:t>ure 1: Windows Application Launch</w:t>
      </w:r>
    </w:p>
    <w:p w14:paraId="12C2252A" w14:textId="56FB68C4" w:rsidR="001D5EC5" w:rsidRDefault="001D5EC5" w:rsidP="00641339">
      <w:pPr>
        <w:pStyle w:val="H1BW"/>
      </w:pPr>
      <w:bookmarkStart w:id="188" w:name="_Toc512509616"/>
      <w:r>
        <w:t xml:space="preserve">Launching Linux </w:t>
      </w:r>
      <w:r w:rsidR="0072751D">
        <w:t>S</w:t>
      </w:r>
      <w:r>
        <w:t xml:space="preserve">ample </w:t>
      </w:r>
      <w:r w:rsidR="0072751D">
        <w:t>A</w:t>
      </w:r>
      <w:r>
        <w:t>pplication</w:t>
      </w:r>
      <w:bookmarkEnd w:id="188"/>
    </w:p>
    <w:p w14:paraId="382370E0" w14:textId="396EE636" w:rsidR="001D5EC5" w:rsidRDefault="00CC582C" w:rsidP="001D5EC5">
      <w:pPr>
        <w:pStyle w:val="BodyBW"/>
      </w:pPr>
      <w:r>
        <w:t>Run the following command from the sample application folder using terminal.</w:t>
      </w:r>
    </w:p>
    <w:p w14:paraId="6E8265C1" w14:textId="1087300E" w:rsidR="00CC582C" w:rsidRDefault="00CC582C" w:rsidP="00BD7DA6">
      <w:pPr>
        <w:pStyle w:val="APICodeBW"/>
        <w:shd w:val="clear" w:color="auto" w:fill="BFBFBF" w:themeFill="background1" w:themeFillShade="BF"/>
      </w:pPr>
      <w:r>
        <w:t>$ sudo ./OpenCVCam</w:t>
      </w:r>
    </w:p>
    <w:p w14:paraId="0A68BC3C" w14:textId="02FDAEB2" w:rsidR="0015185B" w:rsidRDefault="00381234" w:rsidP="002900E5">
      <w:pPr>
        <w:pStyle w:val="BodyBW"/>
      </w:pPr>
      <w:r>
        <w:t>The</w:t>
      </w:r>
      <w:r w:rsidR="0015185B">
        <w:t xml:space="preserve"> screen appears as shown below.</w:t>
      </w:r>
    </w:p>
    <w:p w14:paraId="774C5248" w14:textId="151E2CFB" w:rsidR="00B02B42" w:rsidRDefault="003400BF">
      <w:pPr>
        <w:pStyle w:val="FigureCentered"/>
        <w:pPrChange w:id="189" w:author="Ravikiran" w:date="2018-04-18T21:15:00Z">
          <w:pPr>
            <w:pStyle w:val="FigureCentered"/>
            <w:ind w:left="1440"/>
          </w:pPr>
        </w:pPrChange>
      </w:pPr>
      <w:commentRangeStart w:id="190"/>
      <w:commentRangeStart w:id="191"/>
      <w:del w:id="192" w:author="Ravikiran" w:date="2018-04-18T21:15:00Z">
        <w:r w:rsidRPr="001B112A" w:rsidDel="00424EF6">
          <w:rPr>
            <w:noProof/>
          </w:rPr>
          <w:lastRenderedPageBreak/>
          <w:drawing>
            <wp:inline distT="0" distB="0" distL="0" distR="0" wp14:anchorId="482E111B" wp14:editId="5B123062">
              <wp:extent cx="4971600" cy="1332000"/>
              <wp:effectExtent l="0" t="0" r="635" b="1905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" name="ListDevices.png"/>
                      <pic:cNvPicPr/>
                    </pic:nvPicPr>
                    <pic:blipFill>
                      <a:blip r:embed="rId1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71600" cy="1332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commentRangeEnd w:id="190"/>
      <w:r w:rsidR="002D13EC">
        <w:rPr>
          <w:rStyle w:val="CommentReference"/>
        </w:rPr>
        <w:commentReference w:id="190"/>
      </w:r>
      <w:commentRangeEnd w:id="191"/>
      <w:r w:rsidR="006108C6">
        <w:rPr>
          <w:rStyle w:val="CommentReference"/>
        </w:rPr>
        <w:commentReference w:id="191"/>
      </w:r>
      <w:ins w:id="193" w:author="Ravikiran" w:date="2018-04-18T21:15:00Z">
        <w:r w:rsidR="00424EF6" w:rsidRPr="003152AC">
          <w:rPr>
            <w:noProof/>
          </w:rPr>
          <w:drawing>
            <wp:inline distT="0" distB="0" distL="0" distR="0" wp14:anchorId="41B056B3" wp14:editId="2B3DCBCD">
              <wp:extent cx="4988560" cy="1534795"/>
              <wp:effectExtent l="0" t="0" r="2540" b="8255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ListDevices.png"/>
                      <pic:cNvPicPr/>
                    </pic:nvPicPr>
                    <pic:blipFill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88560" cy="15347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5FD94CF" w14:textId="7F58879B" w:rsidR="00B02B42" w:rsidRDefault="00B02B42" w:rsidP="00B02B42">
      <w:pPr>
        <w:pStyle w:val="FigureCaptionBW"/>
        <w:rPr>
          <w:rFonts w:cs="Arial"/>
          <w:szCs w:val="20"/>
        </w:rPr>
      </w:pPr>
      <w:r>
        <w:t xml:space="preserve">Figure </w:t>
      </w:r>
      <w:r w:rsidR="00724D5E">
        <w:t>2: Linux Application Launch</w:t>
      </w:r>
    </w:p>
    <w:p w14:paraId="564FE42A" w14:textId="2D2C66B5" w:rsidR="003400BF" w:rsidRDefault="003400BF" w:rsidP="003400BF">
      <w:pPr>
        <w:pStyle w:val="BodyBW"/>
      </w:pPr>
      <w:r>
        <w:t xml:space="preserve">This version of OpenCV sample application </w:t>
      </w:r>
      <w:r w:rsidR="00DA7603">
        <w:t xml:space="preserve">is provided </w:t>
      </w:r>
      <w:r>
        <w:t>with a set of features that can be used to attain the certain functionality of e-</w:t>
      </w:r>
      <w:r w:rsidR="00D25AF9">
        <w:t>c</w:t>
      </w:r>
      <w:r>
        <w:t xml:space="preserve">on </w:t>
      </w:r>
      <w:r w:rsidR="00D25AF9">
        <w:t xml:space="preserve">Systems </w:t>
      </w:r>
      <w:r>
        <w:t xml:space="preserve">cameras </w:t>
      </w:r>
      <w:r w:rsidR="004D00BC">
        <w:t>such as</w:t>
      </w:r>
      <w:r>
        <w:t xml:space="preserve"> camera video formats, resolution, UVC controls, capturing still images and reading firmware version number. </w:t>
      </w:r>
      <w:r w:rsidR="00BB2ED0">
        <w:t xml:space="preserve">OpenCV sample </w:t>
      </w:r>
      <w:r w:rsidR="00195A7D">
        <w:t>a</w:t>
      </w:r>
      <w:r>
        <w:t>pplication will list the number of cameras connected to the port</w:t>
      </w:r>
      <w:r w:rsidR="00A46E9F">
        <w:t>.</w:t>
      </w:r>
    </w:p>
    <w:p w14:paraId="0363DBAE" w14:textId="7517D020" w:rsidR="000533A3" w:rsidRDefault="00FA03EC" w:rsidP="00641339">
      <w:pPr>
        <w:pStyle w:val="ChapterTitleBW1"/>
      </w:pPr>
      <w:bookmarkStart w:id="194" w:name="_Toc512509617"/>
      <w:r>
        <w:lastRenderedPageBreak/>
        <w:t>Using Sample Application</w:t>
      </w:r>
      <w:bookmarkEnd w:id="194"/>
    </w:p>
    <w:p w14:paraId="783693E8" w14:textId="6624AEEC" w:rsidR="006B64B1" w:rsidRDefault="003178FC" w:rsidP="006B64B1">
      <w:pPr>
        <w:pStyle w:val="BodyBW"/>
      </w:pPr>
      <w:r>
        <w:t>T</w:t>
      </w:r>
      <w:r w:rsidR="003400BF">
        <w:t>h</w:t>
      </w:r>
      <w:r w:rsidR="00590D3F">
        <w:t xml:space="preserve">is </w:t>
      </w:r>
      <w:r w:rsidR="003400BF">
        <w:t>section</w:t>
      </w:r>
      <w:r w:rsidR="00EA62B2">
        <w:t xml:space="preserve"> </w:t>
      </w:r>
      <w:r w:rsidR="003400BF">
        <w:t>describe</w:t>
      </w:r>
      <w:r w:rsidR="00F83D4D">
        <w:t xml:space="preserve">s </w:t>
      </w:r>
      <w:r w:rsidR="00EA62B2">
        <w:t xml:space="preserve">the </w:t>
      </w:r>
      <w:r w:rsidR="003B3E12">
        <w:t xml:space="preserve">features supported in </w:t>
      </w:r>
      <w:r w:rsidR="009F6A97">
        <w:t>OpenCV</w:t>
      </w:r>
      <w:r w:rsidR="003400BF">
        <w:t xml:space="preserve"> application.</w:t>
      </w:r>
    </w:p>
    <w:p w14:paraId="73461054" w14:textId="3AB8A785" w:rsidR="005B7873" w:rsidRPr="00C23543" w:rsidRDefault="007016AF" w:rsidP="00641339">
      <w:pPr>
        <w:pStyle w:val="H1BW"/>
      </w:pPr>
      <w:bookmarkStart w:id="195" w:name="_Toc512509618"/>
      <w:r w:rsidRPr="00C23543">
        <w:t>Selecting the</w:t>
      </w:r>
      <w:r w:rsidR="005B7873" w:rsidRPr="00C23543">
        <w:t xml:space="preserve"> Camera Devices</w:t>
      </w:r>
      <w:bookmarkEnd w:id="195"/>
    </w:p>
    <w:p w14:paraId="53D6F306" w14:textId="32833F35" w:rsidR="006B64B1" w:rsidRDefault="006B64B1" w:rsidP="006B64B1">
      <w:pPr>
        <w:pStyle w:val="BodyBW"/>
      </w:pPr>
      <w:r>
        <w:t xml:space="preserve">Initially, the command line application displays the number of cameras connected to the PC. </w:t>
      </w:r>
      <w:r w:rsidR="00A43DEA">
        <w:t xml:space="preserve">The </w:t>
      </w:r>
      <w:r>
        <w:t>Camera Names, Vendor ID, Product ID and Device Path will also be displayed.</w:t>
      </w:r>
    </w:p>
    <w:p w14:paraId="021DA239" w14:textId="0432939C" w:rsidR="006B64B1" w:rsidRDefault="00AE7BFA" w:rsidP="00641339">
      <w:pPr>
        <w:pStyle w:val="BodyBW"/>
      </w:pPr>
      <w:r>
        <w:t>You must s</w:t>
      </w:r>
      <w:r w:rsidR="006B64B1">
        <w:t xml:space="preserve">elect the Camera Device to explore </w:t>
      </w:r>
      <w:r w:rsidR="007D16F9">
        <w:t>their features using this command line application and</w:t>
      </w:r>
      <w:r w:rsidR="00880F19">
        <w:t xml:space="preserve"> the</w:t>
      </w:r>
      <w:r w:rsidR="007D16F9">
        <w:t xml:space="preserve"> preview will be </w:t>
      </w:r>
      <w:r w:rsidR="0005539F">
        <w:t>displayed</w:t>
      </w:r>
      <w:r w:rsidR="007D16F9">
        <w:t xml:space="preserve"> parallel</w:t>
      </w:r>
      <w:r w:rsidR="00724D5E">
        <w:t>l</w:t>
      </w:r>
      <w:r w:rsidR="007D16F9">
        <w:t>y</w:t>
      </w:r>
      <w:r w:rsidR="008F4563">
        <w:t xml:space="preserve"> as shown below</w:t>
      </w:r>
      <w:r w:rsidR="007D16F9">
        <w:t>.</w:t>
      </w:r>
    </w:p>
    <w:p w14:paraId="27CFF50C" w14:textId="4C4F8918" w:rsidR="006B64B1" w:rsidRDefault="007D16F9">
      <w:pPr>
        <w:pStyle w:val="FigureCentered"/>
        <w:pPrChange w:id="196" w:author="Ravikiran" w:date="2018-04-18T21:16:00Z">
          <w:pPr>
            <w:pStyle w:val="FigureCentered"/>
            <w:ind w:left="1440"/>
          </w:pPr>
        </w:pPrChange>
      </w:pPr>
      <w:commentRangeStart w:id="197"/>
      <w:commentRangeStart w:id="198"/>
      <w:del w:id="199" w:author="Ravikiran" w:date="2018-04-18T21:16:00Z">
        <w:r w:rsidRPr="007D16F9" w:rsidDel="00424EF6">
          <w:rPr>
            <w:noProof/>
          </w:rPr>
          <w:drawing>
            <wp:inline distT="0" distB="0" distL="0" distR="0" wp14:anchorId="0C289C20" wp14:editId="29DBF7BB">
              <wp:extent cx="4858925" cy="2690344"/>
              <wp:effectExtent l="0" t="0" r="0" b="0"/>
              <wp:docPr id="47" name="Picture 4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7" name="cameraselected.png"/>
                      <pic:cNvPicPr/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71348" cy="2697222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/>
                    </pic:spPr>
                  </pic:pic>
                </a:graphicData>
              </a:graphic>
            </wp:inline>
          </w:drawing>
        </w:r>
      </w:del>
      <w:commentRangeEnd w:id="197"/>
      <w:r w:rsidR="00CA6940">
        <w:rPr>
          <w:rStyle w:val="CommentReference"/>
        </w:rPr>
        <w:commentReference w:id="197"/>
      </w:r>
      <w:commentRangeEnd w:id="198"/>
      <w:r w:rsidR="00360904">
        <w:rPr>
          <w:rStyle w:val="CommentReference"/>
        </w:rPr>
        <w:commentReference w:id="198"/>
      </w:r>
      <w:ins w:id="200" w:author="Ravikiran" w:date="2018-04-18T21:16:00Z">
        <w:r w:rsidR="00424EF6" w:rsidRPr="003152AC">
          <w:rPr>
            <w:noProof/>
          </w:rPr>
          <w:drawing>
            <wp:inline distT="0" distB="0" distL="0" distR="0" wp14:anchorId="224B3C21" wp14:editId="3772761F">
              <wp:extent cx="4893310" cy="2685415"/>
              <wp:effectExtent l="0" t="0" r="2540" b="635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cameraselected.png"/>
                      <pic:cNvPicPr/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93310" cy="26854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B612640" w14:textId="373708E4" w:rsidR="00086339" w:rsidRDefault="00724D5E" w:rsidP="00641339">
      <w:pPr>
        <w:pStyle w:val="FigureCaptionBW"/>
        <w:ind w:left="1440"/>
      </w:pPr>
      <w:r>
        <w:t>Figure 3:</w:t>
      </w:r>
      <w:r w:rsidR="00086339">
        <w:t xml:space="preserve"> Camera </w:t>
      </w:r>
      <w:r w:rsidR="00960A1B">
        <w:t>D</w:t>
      </w:r>
      <w:r w:rsidR="00086339">
        <w:t>evice Configuration</w:t>
      </w:r>
    </w:p>
    <w:p w14:paraId="7BE8F8CA" w14:textId="5D528629" w:rsidR="006B64B1" w:rsidRPr="009E4F46" w:rsidRDefault="00803765" w:rsidP="00641339">
      <w:pPr>
        <w:pStyle w:val="H1BW"/>
      </w:pPr>
      <w:bookmarkStart w:id="201" w:name="_Toc512509619"/>
      <w:r w:rsidRPr="00C23543">
        <w:lastRenderedPageBreak/>
        <w:t>Configuring</w:t>
      </w:r>
      <w:r w:rsidR="007D16F9" w:rsidRPr="00C23543">
        <w:t xml:space="preserve"> Camera Format</w:t>
      </w:r>
      <w:r w:rsidR="00123635" w:rsidRPr="00551AA7">
        <w:t>s</w:t>
      </w:r>
      <w:r w:rsidR="00F62105" w:rsidRPr="00551AA7">
        <w:t xml:space="preserve"> or </w:t>
      </w:r>
      <w:r w:rsidR="007D16F9" w:rsidRPr="009E4F46">
        <w:t>Resolution</w:t>
      </w:r>
      <w:r w:rsidR="00123635" w:rsidRPr="009E4F46">
        <w:t>s</w:t>
      </w:r>
      <w:bookmarkEnd w:id="201"/>
    </w:p>
    <w:p w14:paraId="308A89FA" w14:textId="788907CF" w:rsidR="00A62A49" w:rsidRPr="00C94AF6" w:rsidRDefault="00A62A49" w:rsidP="00641339">
      <w:pPr>
        <w:pStyle w:val="BodyBW"/>
      </w:pPr>
      <w:r>
        <w:t>The steps to explore camera format or resolution are as follows:</w:t>
      </w:r>
    </w:p>
    <w:p w14:paraId="6C34A04B" w14:textId="3FC946D1" w:rsidR="007D16F9" w:rsidRDefault="002D368A" w:rsidP="008050A3">
      <w:pPr>
        <w:pStyle w:val="NumberedList1BW"/>
        <w:numPr>
          <w:ilvl w:val="0"/>
          <w:numId w:val="0"/>
        </w:numPr>
        <w:ind w:left="1800" w:hanging="360"/>
      </w:pPr>
      <w:r>
        <w:t>1.</w:t>
      </w:r>
      <w:r>
        <w:tab/>
      </w:r>
      <w:r w:rsidR="00A101BB">
        <w:t>Enter</w:t>
      </w:r>
      <w:r w:rsidR="007D16F9" w:rsidRPr="00072266">
        <w:t xml:space="preserve"> </w:t>
      </w:r>
      <w:r w:rsidR="007D16F9" w:rsidRPr="00641339">
        <w:rPr>
          <w:b/>
        </w:rPr>
        <w:t>2</w:t>
      </w:r>
      <w:r w:rsidR="007D16F9" w:rsidRPr="00C94AF6">
        <w:t xml:space="preserve"> </w:t>
      </w:r>
      <w:r w:rsidR="00BC71C9">
        <w:t xml:space="preserve">in </w:t>
      </w:r>
      <w:r w:rsidR="00BC71C9" w:rsidRPr="00641339">
        <w:rPr>
          <w:b/>
        </w:rPr>
        <w:t>Pick a Relevant Choice to Configure Particular Camera Properties</w:t>
      </w:r>
      <w:r w:rsidR="00BC71C9">
        <w:t xml:space="preserve"> </w:t>
      </w:r>
      <w:r w:rsidR="007D16F9" w:rsidRPr="00C94AF6">
        <w:t>to configure camera format</w:t>
      </w:r>
      <w:r w:rsidR="00797493" w:rsidRPr="00C94AF6">
        <w:t xml:space="preserve"> or </w:t>
      </w:r>
      <w:r w:rsidR="00DD7FB1" w:rsidRPr="00072266">
        <w:t>r</w:t>
      </w:r>
      <w:r w:rsidR="007D16F9" w:rsidRPr="00072266">
        <w:t>esolution</w:t>
      </w:r>
      <w:r w:rsidR="00797493" w:rsidRPr="00072266">
        <w:t xml:space="preserve">. </w:t>
      </w:r>
      <w:r w:rsidR="007D16F9" w:rsidRPr="00072266">
        <w:t>The format</w:t>
      </w:r>
      <w:r w:rsidR="00797493" w:rsidRPr="00072266">
        <w:t xml:space="preserve"> or </w:t>
      </w:r>
      <w:r w:rsidR="007D16F9" w:rsidRPr="00072266">
        <w:t>resolution supported by the camera will be listed as</w:t>
      </w:r>
      <w:r w:rsidR="00275D21" w:rsidRPr="00072266">
        <w:t xml:space="preserve"> shown</w:t>
      </w:r>
      <w:r w:rsidR="007D16F9" w:rsidRPr="00072266">
        <w:t xml:space="preserve"> below</w:t>
      </w:r>
      <w:r w:rsidR="00275D21" w:rsidRPr="00072266">
        <w:t>.</w:t>
      </w:r>
    </w:p>
    <w:p w14:paraId="364CA644" w14:textId="2338AD30" w:rsidR="007D16F9" w:rsidRDefault="007D16F9" w:rsidP="00641339">
      <w:pPr>
        <w:pStyle w:val="FigureCentered"/>
        <w:ind w:left="1800"/>
      </w:pPr>
      <w:r w:rsidRPr="00E324CC">
        <w:rPr>
          <w:noProof/>
        </w:rPr>
        <w:drawing>
          <wp:inline distT="0" distB="0" distL="0" distR="0" wp14:anchorId="488AA397" wp14:editId="3B4C15BB">
            <wp:extent cx="4500000" cy="271288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ormatshow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712883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058CE79" w14:textId="0DBA19BA" w:rsidR="006F115E" w:rsidRDefault="006F115E" w:rsidP="00641339">
      <w:pPr>
        <w:pStyle w:val="FigureCaptionBW"/>
        <w:ind w:left="1440"/>
      </w:pPr>
      <w:r>
        <w:t>Figure 4: Camera Formats</w:t>
      </w:r>
      <w:r w:rsidR="00E9033E">
        <w:t xml:space="preserve"> or </w:t>
      </w:r>
      <w:r>
        <w:t>Resolution</w:t>
      </w:r>
    </w:p>
    <w:p w14:paraId="0AB92C62" w14:textId="71665858" w:rsidR="007D16F9" w:rsidRDefault="007D16F9" w:rsidP="008050A3">
      <w:pPr>
        <w:pStyle w:val="NumberedList1BW"/>
        <w:numPr>
          <w:ilvl w:val="0"/>
          <w:numId w:val="39"/>
        </w:numPr>
      </w:pPr>
      <w:r>
        <w:t>Select the format</w:t>
      </w:r>
      <w:r w:rsidR="00DD7FB1">
        <w:t xml:space="preserve"> or </w:t>
      </w:r>
      <w:r>
        <w:t>resolution type and the preview will be changed</w:t>
      </w:r>
      <w:r w:rsidR="00DD7FB1">
        <w:t xml:space="preserve"> as show</w:t>
      </w:r>
      <w:r w:rsidR="00EA3374">
        <w:t>n</w:t>
      </w:r>
      <w:r w:rsidR="00DD7FB1">
        <w:t xml:space="preserve"> below</w:t>
      </w:r>
      <w:r>
        <w:t>.</w:t>
      </w:r>
    </w:p>
    <w:p w14:paraId="0123EBAC" w14:textId="0141A82A" w:rsidR="006F115E" w:rsidRDefault="007D16F9" w:rsidP="00641339">
      <w:pPr>
        <w:pStyle w:val="FigureCentered"/>
        <w:ind w:left="1800"/>
      </w:pPr>
      <w:r>
        <w:rPr>
          <w:noProof/>
        </w:rPr>
        <w:drawing>
          <wp:inline distT="0" distB="0" distL="0" distR="0" wp14:anchorId="7219A814" wp14:editId="119B12A2">
            <wp:extent cx="4500000" cy="2571433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2previewselected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571433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EDD0BAE" w14:textId="6F729351" w:rsidR="006F115E" w:rsidRDefault="006F115E" w:rsidP="008050A3">
      <w:pPr>
        <w:pStyle w:val="FigureCaptionBW"/>
        <w:ind w:left="1440"/>
      </w:pPr>
      <w:r>
        <w:t>Figure 5: Formats</w:t>
      </w:r>
      <w:r w:rsidR="00EE249E">
        <w:t xml:space="preserve"> or </w:t>
      </w:r>
      <w:r>
        <w:t>Resolution Configuration</w:t>
      </w:r>
    </w:p>
    <w:p w14:paraId="08EEBC68" w14:textId="43780A0D" w:rsidR="00A62A49" w:rsidRDefault="00AC6002" w:rsidP="00641339">
      <w:pPr>
        <w:pStyle w:val="H1BW"/>
      </w:pPr>
      <w:bookmarkStart w:id="202" w:name="_Toc512509620"/>
      <w:commentRangeStart w:id="203"/>
      <w:commentRangeStart w:id="204"/>
      <w:r>
        <w:t>Set</w:t>
      </w:r>
      <w:r w:rsidR="003E5014">
        <w:t>ting</w:t>
      </w:r>
      <w:r>
        <w:t xml:space="preserve"> Preview Format</w:t>
      </w:r>
      <w:bookmarkEnd w:id="202"/>
    </w:p>
    <w:p w14:paraId="5BEAC099" w14:textId="14826A68" w:rsidR="006B64B1" w:rsidRDefault="002B63A9" w:rsidP="00641339">
      <w:pPr>
        <w:pStyle w:val="BodyBW"/>
      </w:pPr>
      <w:r>
        <w:t>You can set the pre</w:t>
      </w:r>
      <w:r w:rsidR="00C94AF6">
        <w:t>view format using the following options:</w:t>
      </w:r>
      <w:commentRangeEnd w:id="203"/>
      <w:r w:rsidR="00A95D16">
        <w:rPr>
          <w:rStyle w:val="CommentReference"/>
          <w:b/>
          <w:bCs/>
        </w:rPr>
        <w:commentReference w:id="203"/>
      </w:r>
      <w:commentRangeEnd w:id="204"/>
      <w:r w:rsidR="00ED18B9">
        <w:rPr>
          <w:rStyle w:val="CommentReference"/>
        </w:rPr>
        <w:commentReference w:id="204"/>
      </w:r>
    </w:p>
    <w:p w14:paraId="05DC9E19" w14:textId="15A5E499" w:rsidR="00702918" w:rsidRDefault="00702918">
      <w:pPr>
        <w:pStyle w:val="BulletedList1BW"/>
      </w:pPr>
      <w:r>
        <w:lastRenderedPageBreak/>
        <w:t xml:space="preserve">Option </w:t>
      </w:r>
      <w:r w:rsidRPr="00641339">
        <w:rPr>
          <w:b/>
        </w:rPr>
        <w:t>0</w:t>
      </w:r>
      <w:r>
        <w:t xml:space="preserve"> to exit from the application.</w:t>
      </w:r>
    </w:p>
    <w:p w14:paraId="58B23584" w14:textId="4AAEA589" w:rsidR="00C94AF6" w:rsidRDefault="00C94AF6" w:rsidP="00641339">
      <w:pPr>
        <w:pStyle w:val="BulletedList1BW"/>
      </w:pPr>
      <w:r>
        <w:t>Option</w:t>
      </w:r>
      <w:r w:rsidR="007D16F9">
        <w:t xml:space="preserve"> </w:t>
      </w:r>
      <w:r w:rsidR="007D16F9" w:rsidRPr="00641339">
        <w:rPr>
          <w:b/>
        </w:rPr>
        <w:t>1</w:t>
      </w:r>
      <w:r w:rsidR="007D16F9">
        <w:t xml:space="preserve"> to go back to the previous menu</w:t>
      </w:r>
      <w:r>
        <w:t>.</w:t>
      </w:r>
    </w:p>
    <w:p w14:paraId="49D71BF5" w14:textId="49A2F6BB" w:rsidR="00C94AF6" w:rsidRDefault="00C94AF6" w:rsidP="00641339">
      <w:pPr>
        <w:pStyle w:val="BulletedList1BW"/>
      </w:pPr>
      <w:r>
        <w:t>Option</w:t>
      </w:r>
      <w:r w:rsidR="009832FF">
        <w:t xml:space="preserve"> </w:t>
      </w:r>
      <w:r w:rsidR="009832FF" w:rsidRPr="00641339">
        <w:rPr>
          <w:b/>
        </w:rPr>
        <w:t>2</w:t>
      </w:r>
      <w:r w:rsidR="009832FF">
        <w:t xml:space="preserve"> to </w:t>
      </w:r>
      <w:r w:rsidR="00702918">
        <w:t>configure camera format or resolution</w:t>
      </w:r>
      <w:r>
        <w:t>.</w:t>
      </w:r>
    </w:p>
    <w:p w14:paraId="288C3C0A" w14:textId="7E60E77C" w:rsidR="009832FF" w:rsidRDefault="00702918">
      <w:pPr>
        <w:pStyle w:val="BulletedList1BW"/>
      </w:pPr>
      <w:r>
        <w:t xml:space="preserve">Option </w:t>
      </w:r>
      <w:r w:rsidRPr="00641339">
        <w:rPr>
          <w:b/>
        </w:rPr>
        <w:t>3</w:t>
      </w:r>
      <w:r>
        <w:t xml:space="preserve"> to configure </w:t>
      </w:r>
      <w:r w:rsidR="00F15D96">
        <w:t>UVC settings</w:t>
      </w:r>
      <w:r w:rsidR="009832FF">
        <w:t>.</w:t>
      </w:r>
    </w:p>
    <w:p w14:paraId="439AE298" w14:textId="45441FF0" w:rsidR="00F15D96" w:rsidRDefault="00F15D96">
      <w:pPr>
        <w:pStyle w:val="BulletedList1BW"/>
      </w:pPr>
      <w:r>
        <w:t xml:space="preserve">Option </w:t>
      </w:r>
      <w:r w:rsidRPr="00641339">
        <w:rPr>
          <w:b/>
        </w:rPr>
        <w:t>4</w:t>
      </w:r>
      <w:r>
        <w:t xml:space="preserve"> to capture still images.</w:t>
      </w:r>
    </w:p>
    <w:p w14:paraId="618A1526" w14:textId="0AF19227" w:rsidR="00F15D96" w:rsidRDefault="00F15D96">
      <w:pPr>
        <w:pStyle w:val="BulletedList1BW"/>
      </w:pPr>
      <w:r>
        <w:t xml:space="preserve">Option </w:t>
      </w:r>
      <w:r w:rsidRPr="004B4B07">
        <w:rPr>
          <w:b/>
        </w:rPr>
        <w:t>5</w:t>
      </w:r>
      <w:r>
        <w:t xml:space="preserve"> to go to HID properties.</w:t>
      </w:r>
    </w:p>
    <w:p w14:paraId="70809E42" w14:textId="3DDDE568" w:rsidR="00AF6821" w:rsidRDefault="00AF6821" w:rsidP="008050A3">
      <w:pPr>
        <w:pStyle w:val="BodyBW"/>
      </w:pPr>
      <w:r>
        <w:t xml:space="preserve">Enter </w:t>
      </w:r>
      <w:r w:rsidRPr="008050A3">
        <w:rPr>
          <w:b/>
        </w:rPr>
        <w:t>1</w:t>
      </w:r>
      <w:r>
        <w:t xml:space="preserve"> in </w:t>
      </w:r>
      <w:r w:rsidRPr="008050A3">
        <w:rPr>
          <w:b/>
        </w:rPr>
        <w:t>Pick a choice to set Particular Preview Format</w:t>
      </w:r>
      <w:r>
        <w:t xml:space="preserve"> </w:t>
      </w:r>
      <w:r w:rsidR="00762AC6">
        <w:t xml:space="preserve">to set preview format </w:t>
      </w:r>
      <w:r>
        <w:t>as shown below.</w:t>
      </w:r>
    </w:p>
    <w:p w14:paraId="6219D037" w14:textId="77777777" w:rsidR="006F115E" w:rsidRDefault="009832FF" w:rsidP="004B4B07">
      <w:pPr>
        <w:pStyle w:val="FigureCentered"/>
        <w:ind w:left="1440"/>
      </w:pPr>
      <w:r>
        <w:rPr>
          <w:noProof/>
        </w:rPr>
        <w:drawing>
          <wp:inline distT="0" distB="0" distL="0" distR="0" wp14:anchorId="236F4A1B" wp14:editId="13B17207">
            <wp:extent cx="4680000" cy="1183274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togoback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18327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8FD5671" w14:textId="1580C464" w:rsidR="00FB6230" w:rsidRDefault="006F115E" w:rsidP="006F115E">
      <w:pPr>
        <w:pStyle w:val="FigureCaptionBW"/>
      </w:pPr>
      <w:r>
        <w:t>Figure 6:</w:t>
      </w:r>
      <w:r w:rsidR="00A86C5F">
        <w:t xml:space="preserve"> Set</w:t>
      </w:r>
      <w:r w:rsidR="0001532E">
        <w:t>ting</w:t>
      </w:r>
      <w:r w:rsidR="00A86C5F">
        <w:t xml:space="preserve"> Preview Format</w:t>
      </w:r>
    </w:p>
    <w:p w14:paraId="77F34048" w14:textId="7BFCBBE5" w:rsidR="009832FF" w:rsidRDefault="009832FF" w:rsidP="008050A3">
      <w:pPr>
        <w:pStyle w:val="H1BW"/>
      </w:pPr>
      <w:bookmarkStart w:id="205" w:name="_Toc512509621"/>
      <w:r>
        <w:t>Configur</w:t>
      </w:r>
      <w:r w:rsidR="005B2A75">
        <w:t>ing</w:t>
      </w:r>
      <w:r>
        <w:t xml:space="preserve"> UVC Settings</w:t>
      </w:r>
      <w:bookmarkEnd w:id="205"/>
    </w:p>
    <w:p w14:paraId="54EA2ED4" w14:textId="2F2745AE" w:rsidR="000C60DA" w:rsidRDefault="000C60DA" w:rsidP="008050A3">
      <w:pPr>
        <w:pStyle w:val="BodyBW"/>
      </w:pPr>
      <w:r>
        <w:t>The steps to configure UVC settings are as follows:</w:t>
      </w:r>
    </w:p>
    <w:p w14:paraId="067B3C13" w14:textId="38DAF6A5" w:rsidR="009832FF" w:rsidRDefault="00A1642C" w:rsidP="008050A3">
      <w:pPr>
        <w:pStyle w:val="NumberedList1BW"/>
        <w:numPr>
          <w:ilvl w:val="0"/>
          <w:numId w:val="0"/>
        </w:numPr>
        <w:ind w:left="1800" w:hanging="360"/>
      </w:pPr>
      <w:r>
        <w:t>1.</w:t>
      </w:r>
      <w:r>
        <w:tab/>
      </w:r>
      <w:r w:rsidR="00B01FDE">
        <w:t>Enter</w:t>
      </w:r>
      <w:r w:rsidR="009832FF">
        <w:t xml:space="preserve"> </w:t>
      </w:r>
      <w:r w:rsidR="009832FF" w:rsidRPr="00641339">
        <w:rPr>
          <w:b/>
        </w:rPr>
        <w:t>3</w:t>
      </w:r>
      <w:r w:rsidR="009832FF">
        <w:t xml:space="preserve"> </w:t>
      </w:r>
      <w:r w:rsidR="00B01FDE">
        <w:t xml:space="preserve">in </w:t>
      </w:r>
      <w:r w:rsidR="00B01FDE" w:rsidRPr="00641339">
        <w:rPr>
          <w:b/>
        </w:rPr>
        <w:t>Pick a Relevant Choice to Configure Particular Camera Properties</w:t>
      </w:r>
      <w:r w:rsidR="00B01FDE">
        <w:t xml:space="preserve"> </w:t>
      </w:r>
      <w:r w:rsidR="009832FF">
        <w:t xml:space="preserve">to </w:t>
      </w:r>
      <w:r w:rsidR="005010D5">
        <w:t>c</w:t>
      </w:r>
      <w:r w:rsidR="009832FF">
        <w:t>onfigure UVC Settings.</w:t>
      </w:r>
      <w:r w:rsidR="008A6138">
        <w:t xml:space="preserve"> </w:t>
      </w:r>
      <w:r w:rsidR="009832FF">
        <w:t>The supported UVC Settings</w:t>
      </w:r>
      <w:r w:rsidR="007D2597">
        <w:t xml:space="preserve"> </w:t>
      </w:r>
      <w:r w:rsidR="001B1CE8">
        <w:t xml:space="preserve">will be displayed </w:t>
      </w:r>
      <w:r w:rsidR="007D2597">
        <w:t>as shown below</w:t>
      </w:r>
      <w:r w:rsidR="009832FF">
        <w:t>.</w:t>
      </w:r>
    </w:p>
    <w:p w14:paraId="1743D2FC" w14:textId="732F0227" w:rsidR="009832FF" w:rsidRDefault="009832FF" w:rsidP="00641339">
      <w:pPr>
        <w:pStyle w:val="FigureCentered"/>
        <w:ind w:left="1483"/>
      </w:pPr>
      <w:r>
        <w:rPr>
          <w:noProof/>
        </w:rPr>
        <w:drawing>
          <wp:inline distT="0" distB="0" distL="0" distR="0" wp14:anchorId="4FEECB8E" wp14:editId="72619736">
            <wp:extent cx="4499610" cy="226818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uvcsetting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607" cy="2273227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D056679" w14:textId="4F3870E0" w:rsidR="00FB6230" w:rsidRDefault="006F115E" w:rsidP="00641339">
      <w:pPr>
        <w:pStyle w:val="FigureCaptionBW"/>
        <w:ind w:left="720"/>
      </w:pPr>
      <w:r>
        <w:t xml:space="preserve">Figure 7: </w:t>
      </w:r>
      <w:r w:rsidR="002A7182">
        <w:t xml:space="preserve">Configuring </w:t>
      </w:r>
      <w:r>
        <w:t>UVC Settings</w:t>
      </w:r>
    </w:p>
    <w:p w14:paraId="2B0B4D49" w14:textId="0372E638" w:rsidR="00656737" w:rsidRDefault="00DB5C31" w:rsidP="00641339">
      <w:pPr>
        <w:pStyle w:val="NumberedList1BW"/>
        <w:numPr>
          <w:ilvl w:val="0"/>
          <w:numId w:val="0"/>
        </w:numPr>
        <w:ind w:left="1800" w:hanging="360"/>
      </w:pPr>
      <w:r>
        <w:t>2.</w:t>
      </w:r>
      <w:r>
        <w:tab/>
      </w:r>
      <w:r w:rsidR="00656737">
        <w:t xml:space="preserve">Select a </w:t>
      </w:r>
      <w:r w:rsidR="008957E7">
        <w:t>UVC</w:t>
      </w:r>
      <w:r w:rsidR="00656737">
        <w:t xml:space="preserve"> Settings to modify the camera UVC property.</w:t>
      </w:r>
      <w:r w:rsidR="00CD1810">
        <w:t xml:space="preserve"> </w:t>
      </w:r>
      <w:r w:rsidR="00656737">
        <w:t>For</w:t>
      </w:r>
      <w:r w:rsidR="00CD1810">
        <w:t xml:space="preserve"> </w:t>
      </w:r>
      <w:r w:rsidR="00656737">
        <w:t>Brightness</w:t>
      </w:r>
      <w:r w:rsidR="00901649">
        <w:t xml:space="preserve">, you must enter </w:t>
      </w:r>
      <w:r w:rsidR="00901649" w:rsidRPr="00641339">
        <w:rPr>
          <w:b/>
        </w:rPr>
        <w:t>3</w:t>
      </w:r>
      <w:r w:rsidR="00901649">
        <w:t xml:space="preserve"> in </w:t>
      </w:r>
      <w:r w:rsidR="00901649" w:rsidRPr="00641339">
        <w:rPr>
          <w:b/>
        </w:rPr>
        <w:t>Pick a Choice to Configure UVC Settings</w:t>
      </w:r>
      <w:r w:rsidR="00CD1810">
        <w:t>.</w:t>
      </w:r>
      <w:r w:rsidR="00CD7917">
        <w:t xml:space="preserve"> The </w:t>
      </w:r>
      <w:r w:rsidR="004402A3">
        <w:t>modes supported in camera are as follows:</w:t>
      </w:r>
    </w:p>
    <w:p w14:paraId="10E07AF1" w14:textId="23308C56" w:rsidR="00656737" w:rsidRDefault="00656737" w:rsidP="00641339">
      <w:pPr>
        <w:pStyle w:val="BulletedList2BW"/>
        <w:ind w:left="2835"/>
      </w:pPr>
      <w:r>
        <w:lastRenderedPageBreak/>
        <w:t>If the</w:t>
      </w:r>
      <w:r w:rsidR="00C620AD">
        <w:t xml:space="preserve"> camera supports manual mode</w:t>
      </w:r>
      <w:r>
        <w:t>, it will display minimum</w:t>
      </w:r>
      <w:r w:rsidR="00C544B5">
        <w:t xml:space="preserve"> value</w:t>
      </w:r>
      <w:r>
        <w:t>, maximum</w:t>
      </w:r>
      <w:r w:rsidR="00C544B5">
        <w:t xml:space="preserve"> value</w:t>
      </w:r>
      <w:r>
        <w:t>, stepping delta, c</w:t>
      </w:r>
      <w:r w:rsidR="00C620AD">
        <w:t>urrent value, default value, current mode as manual and supported mode as manual.</w:t>
      </w:r>
    </w:p>
    <w:p w14:paraId="58625663" w14:textId="3845E7AD" w:rsidR="00C620AD" w:rsidRDefault="00C620AD" w:rsidP="00641339">
      <w:pPr>
        <w:pStyle w:val="BulletedList2BW"/>
        <w:ind w:left="2835"/>
      </w:pPr>
      <w:r>
        <w:t>If the camera supports Auto mode, it will display supported mode as Auto and current mode as Auto.</w:t>
      </w:r>
    </w:p>
    <w:p w14:paraId="3483B223" w14:textId="424BC223" w:rsidR="00C620AD" w:rsidRDefault="00C620AD" w:rsidP="00641339">
      <w:pPr>
        <w:pStyle w:val="BulletedList2BW"/>
        <w:ind w:left="2835"/>
      </w:pPr>
      <w:r w:rsidRPr="00641339">
        <w:rPr>
          <w:rStyle w:val="BulletedList2BWChar"/>
        </w:rPr>
        <w:t>If the camera supports both auto and manual mode, it will display minimum</w:t>
      </w:r>
      <w:r w:rsidR="000A0380" w:rsidRPr="00641339">
        <w:rPr>
          <w:rStyle w:val="BulletedList2BWChar"/>
        </w:rPr>
        <w:t xml:space="preserve"> value</w:t>
      </w:r>
      <w:r w:rsidRPr="00641339">
        <w:rPr>
          <w:rStyle w:val="BulletedList2BWChar"/>
        </w:rPr>
        <w:t>, maximum</w:t>
      </w:r>
      <w:r w:rsidR="000A0380" w:rsidRPr="00641339">
        <w:rPr>
          <w:rStyle w:val="BulletedList2BWChar"/>
        </w:rPr>
        <w:t xml:space="preserve"> value</w:t>
      </w:r>
      <w:r w:rsidRPr="00641339">
        <w:rPr>
          <w:rStyle w:val="BulletedList2BWChar"/>
        </w:rPr>
        <w:t xml:space="preserve">, current value, default value, stepping delta, current mode and supported mode as </w:t>
      </w:r>
      <w:r>
        <w:t>Auto</w:t>
      </w:r>
      <w:r w:rsidR="008B3074">
        <w:t xml:space="preserve"> or </w:t>
      </w:r>
      <w:r>
        <w:t>Manual</w:t>
      </w:r>
      <w:r w:rsidR="008B3074">
        <w:t xml:space="preserve"> as shown below</w:t>
      </w:r>
      <w:r>
        <w:t>.</w:t>
      </w:r>
    </w:p>
    <w:p w14:paraId="4303EECE" w14:textId="77E8B075" w:rsidR="00C620AD" w:rsidRDefault="00C620AD" w:rsidP="00641339">
      <w:pPr>
        <w:pStyle w:val="FigureCentered"/>
        <w:ind w:left="2160"/>
      </w:pPr>
      <w:r>
        <w:rPr>
          <w:noProof/>
        </w:rPr>
        <w:drawing>
          <wp:inline distT="0" distB="0" distL="0" distR="0" wp14:anchorId="651A373E" wp14:editId="10673A8E">
            <wp:extent cx="4500000" cy="2223170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oselectbrightnes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22317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4C6758F" w14:textId="065D8768" w:rsidR="006F115E" w:rsidRDefault="006F115E" w:rsidP="00641339">
      <w:pPr>
        <w:pStyle w:val="FigureCaptionBW"/>
        <w:ind w:left="2160"/>
      </w:pPr>
      <w:r>
        <w:t xml:space="preserve">Figure 8: </w:t>
      </w:r>
      <w:r w:rsidR="00C56F69">
        <w:t xml:space="preserve">Setting Camera </w:t>
      </w:r>
      <w:r>
        <w:t>Brightness Values</w:t>
      </w:r>
    </w:p>
    <w:p w14:paraId="156F0EA0" w14:textId="586BCDBC" w:rsidR="00C620AD" w:rsidRDefault="00913528" w:rsidP="008050A3">
      <w:pPr>
        <w:pStyle w:val="BodyBW"/>
        <w:ind w:left="2160"/>
      </w:pPr>
      <w:r>
        <w:t>T</w:t>
      </w:r>
      <w:r w:rsidR="00147428">
        <w:t>o set Brightness, t</w:t>
      </w:r>
      <w:r>
        <w:t xml:space="preserve">he value should satisfy </w:t>
      </w:r>
      <w:r w:rsidR="00815A5D">
        <w:t xml:space="preserve">the </w:t>
      </w:r>
      <w:r>
        <w:t>following conditions</w:t>
      </w:r>
      <w:r w:rsidR="003040BC">
        <w:t>.</w:t>
      </w:r>
    </w:p>
    <w:p w14:paraId="63A2A7C0" w14:textId="224AB67E" w:rsidR="00913528" w:rsidRDefault="003040BC" w:rsidP="008050A3">
      <w:pPr>
        <w:pStyle w:val="BulletedList2BW"/>
        <w:ind w:left="2835"/>
      </w:pPr>
      <w:r>
        <w:t>V</w:t>
      </w:r>
      <w:r w:rsidR="00913528">
        <w:t xml:space="preserve">alue </w:t>
      </w:r>
      <w:r>
        <w:t>must</w:t>
      </w:r>
      <w:r w:rsidR="00913528">
        <w:t xml:space="preserve"> be greater than or equal to minimum value</w:t>
      </w:r>
      <w:r>
        <w:t>.</w:t>
      </w:r>
    </w:p>
    <w:p w14:paraId="14629576" w14:textId="663BFA28" w:rsidR="00913528" w:rsidRDefault="003040BC" w:rsidP="008050A3">
      <w:pPr>
        <w:pStyle w:val="BulletedList2BW"/>
        <w:ind w:left="2835"/>
      </w:pPr>
      <w:r>
        <w:t>V</w:t>
      </w:r>
      <w:r w:rsidR="00913528">
        <w:t xml:space="preserve">alue </w:t>
      </w:r>
      <w:r>
        <w:t>must</w:t>
      </w:r>
      <w:r w:rsidR="00913528">
        <w:t xml:space="preserve"> be lesser than or equal to maximum value</w:t>
      </w:r>
      <w:r>
        <w:t>.</w:t>
      </w:r>
    </w:p>
    <w:p w14:paraId="7688FC42" w14:textId="24303589" w:rsidR="007E4103" w:rsidRDefault="003872B3" w:rsidP="008050A3">
      <w:pPr>
        <w:pStyle w:val="BulletedList2BW"/>
        <w:ind w:left="2835"/>
      </w:pPr>
      <w:r>
        <w:t>V</w:t>
      </w:r>
      <w:r w:rsidR="00913528">
        <w:t xml:space="preserve">alue </w:t>
      </w:r>
      <w:r>
        <w:t>must</w:t>
      </w:r>
      <w:r w:rsidR="00913528">
        <w:t xml:space="preserve"> be divided by the stepping delta</w:t>
      </w:r>
      <w:r w:rsidR="00F2513B">
        <w:t xml:space="preserve">, that is , the </w:t>
      </w:r>
      <w:r w:rsidR="00913528">
        <w:t>stepping delta</w:t>
      </w:r>
      <w:r w:rsidR="005732BA">
        <w:t xml:space="preserve"> value</w:t>
      </w:r>
      <w:r w:rsidR="00913528">
        <w:t xml:space="preserve"> </w:t>
      </w:r>
      <w:r w:rsidR="00F2513B">
        <w:t>must</w:t>
      </w:r>
      <w:r w:rsidR="00913528">
        <w:t xml:space="preserve"> be equal to 0</w:t>
      </w:r>
      <w:r w:rsidR="00F2513B">
        <w:t>.</w:t>
      </w:r>
    </w:p>
    <w:p w14:paraId="7BD14D65" w14:textId="6582992E" w:rsidR="007E4103" w:rsidRDefault="007E4103" w:rsidP="008050A3">
      <w:pPr>
        <w:pStyle w:val="FigureCentered"/>
        <w:ind w:left="2160"/>
      </w:pPr>
      <w:r>
        <w:rPr>
          <w:noProof/>
        </w:rPr>
        <w:drawing>
          <wp:inline distT="0" distB="0" distL="0" distR="0" wp14:anchorId="307B6DB4" wp14:editId="18A75E91">
            <wp:extent cx="4500000" cy="2150368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rightness1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15036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DA046FC" w14:textId="1A04E60C" w:rsidR="00B02B42" w:rsidRDefault="006F115E" w:rsidP="008050A3">
      <w:pPr>
        <w:pStyle w:val="FigureCaptionBW"/>
        <w:ind w:left="1440"/>
      </w:pPr>
      <w:r>
        <w:t xml:space="preserve">Figure 9: Brightness </w:t>
      </w:r>
      <w:r w:rsidR="00700059">
        <w:t>C</w:t>
      </w:r>
      <w:r>
        <w:t>onfiguration</w:t>
      </w:r>
    </w:p>
    <w:p w14:paraId="401534DF" w14:textId="17F276EE" w:rsidR="007E4103" w:rsidRDefault="00ED0433" w:rsidP="008050A3">
      <w:pPr>
        <w:pStyle w:val="NumberedList1BW"/>
      </w:pPr>
      <w:r>
        <w:t>You</w:t>
      </w:r>
      <w:r w:rsidR="007E4103">
        <w:t xml:space="preserve"> can </w:t>
      </w:r>
      <w:r w:rsidR="00852AAF">
        <w:t>enter</w:t>
      </w:r>
      <w:r w:rsidR="007E4103">
        <w:t xml:space="preserve"> </w:t>
      </w:r>
      <w:r w:rsidR="007E4103" w:rsidRPr="008050A3">
        <w:rPr>
          <w:b/>
        </w:rPr>
        <w:t>y</w:t>
      </w:r>
      <w:r w:rsidR="00852AAF">
        <w:rPr>
          <w:b/>
        </w:rPr>
        <w:t>/Y</w:t>
      </w:r>
      <w:r w:rsidR="007E4103">
        <w:t xml:space="preserve"> to continue with changing the same property or </w:t>
      </w:r>
      <w:r w:rsidR="007E4103" w:rsidRPr="008050A3">
        <w:rPr>
          <w:b/>
        </w:rPr>
        <w:t>n</w:t>
      </w:r>
      <w:r w:rsidR="007E4103">
        <w:t xml:space="preserve"> to go back to display the UVC settings supported by the camera and can change other camera UVC Properties</w:t>
      </w:r>
      <w:r w:rsidR="00BB50D7">
        <w:t xml:space="preserve"> as shown below</w:t>
      </w:r>
      <w:r w:rsidR="007E4103">
        <w:t>.</w:t>
      </w:r>
    </w:p>
    <w:p w14:paraId="6680B24D" w14:textId="44ECB5A6" w:rsidR="007E4103" w:rsidRDefault="007E4103" w:rsidP="009E4F46">
      <w:pPr>
        <w:pStyle w:val="FigureCentered"/>
        <w:tabs>
          <w:tab w:val="left" w:pos="5954"/>
        </w:tabs>
        <w:ind w:left="1800"/>
      </w:pPr>
      <w:r w:rsidRPr="007E4103">
        <w:rPr>
          <w:noProof/>
        </w:rPr>
        <w:lastRenderedPageBreak/>
        <w:drawing>
          <wp:inline distT="0" distB="0" distL="0" distR="0" wp14:anchorId="48016A0F" wp14:editId="0076891C">
            <wp:extent cx="4500000" cy="2220106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yorn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22010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FF88AA4" w14:textId="2DD0FE59" w:rsidR="009A00AA" w:rsidRPr="00B2731D" w:rsidRDefault="009A00AA" w:rsidP="008050A3">
      <w:pPr>
        <w:pStyle w:val="FigureCaptionBW"/>
        <w:ind w:left="1440"/>
      </w:pPr>
      <w:r>
        <w:t xml:space="preserve">Figure </w:t>
      </w:r>
      <w:r w:rsidR="00B2731D">
        <w:t>10</w:t>
      </w:r>
      <w:r>
        <w:t xml:space="preserve">: </w:t>
      </w:r>
      <w:r w:rsidR="00B2731D">
        <w:t xml:space="preserve">UVC </w:t>
      </w:r>
      <w:r w:rsidR="009E1F05">
        <w:t>S</w:t>
      </w:r>
      <w:r w:rsidR="00B2731D">
        <w:t xml:space="preserve">ettings </w:t>
      </w:r>
      <w:r w:rsidR="009E1F05">
        <w:t>M</w:t>
      </w:r>
      <w:r w:rsidR="00B2731D">
        <w:t xml:space="preserve">enu </w:t>
      </w:r>
      <w:r w:rsidR="009E1F05">
        <w:t>S</w:t>
      </w:r>
      <w:r w:rsidR="00B2731D">
        <w:t>election</w:t>
      </w:r>
    </w:p>
    <w:p w14:paraId="7A7C38FC" w14:textId="290E96B9" w:rsidR="007E4103" w:rsidRPr="00031433" w:rsidRDefault="007E4103" w:rsidP="008050A3">
      <w:pPr>
        <w:pStyle w:val="H1BW"/>
      </w:pPr>
      <w:bookmarkStart w:id="206" w:name="_Toc512509622"/>
      <w:r w:rsidRPr="001B1CE8">
        <w:t>Captur</w:t>
      </w:r>
      <w:r w:rsidR="00020615">
        <w:t>ing</w:t>
      </w:r>
      <w:r w:rsidRPr="001B1CE8">
        <w:t xml:space="preserve"> Still Image</w:t>
      </w:r>
      <w:bookmarkEnd w:id="206"/>
    </w:p>
    <w:p w14:paraId="3B59FB2C" w14:textId="0AA84F43" w:rsidR="00AF5A2A" w:rsidRDefault="00D71EF1" w:rsidP="008050A3">
      <w:pPr>
        <w:pStyle w:val="BodyBW"/>
      </w:pPr>
      <w:r>
        <w:t>To capture the still image, you must</w:t>
      </w:r>
      <w:r w:rsidR="007E4103">
        <w:t xml:space="preserve"> </w:t>
      </w:r>
      <w:r w:rsidR="00A10F9C">
        <w:t>enter</w:t>
      </w:r>
      <w:r w:rsidR="007E4103">
        <w:t xml:space="preserve"> </w:t>
      </w:r>
      <w:r w:rsidR="007E4103" w:rsidRPr="008050A3">
        <w:rPr>
          <w:b/>
        </w:rPr>
        <w:t>4</w:t>
      </w:r>
      <w:r w:rsidR="007E4103">
        <w:t xml:space="preserve"> </w:t>
      </w:r>
      <w:r w:rsidR="00A10F9C">
        <w:t xml:space="preserve">in </w:t>
      </w:r>
      <w:r w:rsidR="00A10F9C" w:rsidRPr="00FB3124">
        <w:rPr>
          <w:b/>
        </w:rPr>
        <w:t>Pick a Relevant Choice to Configure Particular Camera Properties</w:t>
      </w:r>
      <w:r w:rsidR="007E4103">
        <w:t>.</w:t>
      </w:r>
      <w:r w:rsidR="00A11CE9">
        <w:t xml:space="preserve"> </w:t>
      </w:r>
      <w:r w:rsidR="007E4103">
        <w:t>The image will be</w:t>
      </w:r>
      <w:r w:rsidR="009A6B8B">
        <w:t xml:space="preserve"> saved</w:t>
      </w:r>
      <w:r w:rsidR="007E4103">
        <w:t xml:space="preserve"> in the application root folder with the application name</w:t>
      </w:r>
      <w:r w:rsidR="00AF5A2A">
        <w:t>, system current date and time extensions</w:t>
      </w:r>
      <w:r w:rsidR="00A11CE9">
        <w:t xml:space="preserve"> as shown below</w:t>
      </w:r>
      <w:r w:rsidR="00AF5A2A">
        <w:t>.</w:t>
      </w:r>
    </w:p>
    <w:p w14:paraId="2FCFE62D" w14:textId="40BC1302" w:rsidR="00AF5A2A" w:rsidRDefault="00AF5A2A" w:rsidP="008050A3">
      <w:pPr>
        <w:pStyle w:val="FigureCentered"/>
        <w:ind w:left="1440"/>
      </w:pPr>
      <w:r>
        <w:rPr>
          <w:noProof/>
        </w:rPr>
        <w:drawing>
          <wp:inline distT="0" distB="0" distL="0" distR="0" wp14:anchorId="1CD4F5F0" wp14:editId="5CD3552F">
            <wp:extent cx="4858385" cy="1977242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apturestillimag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19893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A31FCC9" w14:textId="24822A41" w:rsidR="00B2731D" w:rsidRDefault="00B2731D" w:rsidP="008050A3">
      <w:pPr>
        <w:pStyle w:val="FigureCaptionBW"/>
        <w:ind w:left="1440"/>
      </w:pPr>
      <w:r>
        <w:t>Figure 11: Captur</w:t>
      </w:r>
      <w:r w:rsidR="003C650E">
        <w:t>ing</w:t>
      </w:r>
      <w:r>
        <w:t xml:space="preserve"> Still Image</w:t>
      </w:r>
    </w:p>
    <w:p w14:paraId="3F4A9B29" w14:textId="32F28657" w:rsidR="00AF5A2A" w:rsidRDefault="00020615" w:rsidP="008050A3">
      <w:pPr>
        <w:pStyle w:val="H1BW"/>
      </w:pPr>
      <w:bookmarkStart w:id="207" w:name="_Toc512509623"/>
      <w:r>
        <w:t>Getting F</w:t>
      </w:r>
      <w:r w:rsidR="00AF5A2A">
        <w:t>irmware Version Number</w:t>
      </w:r>
      <w:bookmarkEnd w:id="207"/>
    </w:p>
    <w:p w14:paraId="7A3576E0" w14:textId="65F6BFA0" w:rsidR="00AF5A2A" w:rsidRDefault="00CC7F93" w:rsidP="008050A3">
      <w:pPr>
        <w:pStyle w:val="BodyBW"/>
      </w:pPr>
      <w:r w:rsidRPr="001B1CE8">
        <w:t xml:space="preserve">You must </w:t>
      </w:r>
      <w:r w:rsidR="007942A9" w:rsidRPr="00031433">
        <w:t>enter</w:t>
      </w:r>
      <w:r w:rsidR="00AF5A2A" w:rsidRPr="00D20C06">
        <w:t xml:space="preserve"> </w:t>
      </w:r>
      <w:r w:rsidR="00AF5A2A" w:rsidRPr="008050A3">
        <w:rPr>
          <w:b/>
        </w:rPr>
        <w:t>5</w:t>
      </w:r>
      <w:r w:rsidR="00AF5A2A" w:rsidRPr="001B1CE8">
        <w:t xml:space="preserve"> </w:t>
      </w:r>
      <w:r w:rsidR="007942A9" w:rsidRPr="001B1CE8">
        <w:t xml:space="preserve">in </w:t>
      </w:r>
      <w:r w:rsidR="007942A9" w:rsidRPr="008050A3">
        <w:rPr>
          <w:b/>
        </w:rPr>
        <w:t>Pick a Relevant Choice to Configure Particular Camera Properties</w:t>
      </w:r>
      <w:r w:rsidR="007942A9" w:rsidRPr="001B1CE8">
        <w:t xml:space="preserve"> </w:t>
      </w:r>
      <w:r w:rsidR="00AF5A2A" w:rsidRPr="001B1CE8">
        <w:t xml:space="preserve">to </w:t>
      </w:r>
      <w:r w:rsidR="007727E7" w:rsidRPr="00031433">
        <w:t xml:space="preserve">configure </w:t>
      </w:r>
      <w:r w:rsidR="000F4195" w:rsidRPr="00031433">
        <w:t>camera</w:t>
      </w:r>
      <w:r w:rsidR="007727E7" w:rsidRPr="00D20C06">
        <w:t xml:space="preserve"> </w:t>
      </w:r>
      <w:r w:rsidR="000F4195" w:rsidRPr="00D20C06">
        <w:t>p</w:t>
      </w:r>
      <w:r w:rsidR="007727E7" w:rsidRPr="00D20C06">
        <w:t>roperties</w:t>
      </w:r>
      <w:r w:rsidR="00D20C06">
        <w:t xml:space="preserve"> and enter </w:t>
      </w:r>
      <w:r w:rsidR="00D20C06" w:rsidRPr="008050A3">
        <w:rPr>
          <w:b/>
        </w:rPr>
        <w:t>3</w:t>
      </w:r>
      <w:r w:rsidR="00D20C06">
        <w:t xml:space="preserve"> to </w:t>
      </w:r>
      <w:r w:rsidR="00AB0239">
        <w:t xml:space="preserve">get the </w:t>
      </w:r>
      <w:r w:rsidR="00D20C06">
        <w:t>firmware version number</w:t>
      </w:r>
      <w:r w:rsidR="007727E7" w:rsidRPr="001B1CE8">
        <w:t>.</w:t>
      </w:r>
      <w:r w:rsidR="00D20C06">
        <w:t xml:space="preserve"> The </w:t>
      </w:r>
      <w:r w:rsidR="002A398D">
        <w:t>firmware version number will be displayed as shown below.</w:t>
      </w:r>
    </w:p>
    <w:p w14:paraId="6BCAFD54" w14:textId="72CF9DF2" w:rsidR="00AF5A2A" w:rsidRDefault="00AF5A2A" w:rsidP="008050A3">
      <w:pPr>
        <w:pStyle w:val="FigureCentered"/>
        <w:ind w:left="1440"/>
      </w:pPr>
      <w:r>
        <w:rPr>
          <w:noProof/>
        </w:rPr>
        <w:lastRenderedPageBreak/>
        <w:drawing>
          <wp:inline distT="0" distB="0" distL="0" distR="0" wp14:anchorId="2E2DB8B5" wp14:editId="4ABCC58F">
            <wp:extent cx="4860000" cy="2721778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revisionnumber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2177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1EB3B49" w14:textId="5DEC9B92" w:rsidR="00B2731D" w:rsidRPr="00F1373B" w:rsidRDefault="00F1373B" w:rsidP="008050A3">
      <w:pPr>
        <w:pStyle w:val="FigureCaptionBW"/>
        <w:ind w:left="720"/>
      </w:pPr>
      <w:r>
        <w:t xml:space="preserve">Figure 12: </w:t>
      </w:r>
      <w:r w:rsidR="003F2AA6">
        <w:t xml:space="preserve">Getting </w:t>
      </w:r>
      <w:r>
        <w:t>Firmware Version Number</w:t>
      </w:r>
    </w:p>
    <w:p w14:paraId="34A771DF" w14:textId="11D3ACF1" w:rsidR="00AF5A2A" w:rsidRDefault="00AF5A2A" w:rsidP="008050A3">
      <w:pPr>
        <w:pStyle w:val="H1BW"/>
      </w:pPr>
      <w:bookmarkStart w:id="208" w:name="_Toc512509624"/>
      <w:r>
        <w:t>Exit</w:t>
      </w:r>
      <w:r w:rsidR="00381DDE">
        <w:t>ing</w:t>
      </w:r>
      <w:r>
        <w:t xml:space="preserve"> the Application</w:t>
      </w:r>
      <w:bookmarkEnd w:id="208"/>
    </w:p>
    <w:p w14:paraId="2865E40A" w14:textId="35C56FC3" w:rsidR="00AF5A2A" w:rsidRPr="00F83D4D" w:rsidRDefault="000C29A6" w:rsidP="008050A3">
      <w:pPr>
        <w:pStyle w:val="BodyBW"/>
      </w:pPr>
      <w:r>
        <w:t xml:space="preserve">To exit the application, you must enter </w:t>
      </w:r>
      <w:r w:rsidR="00AF5A2A" w:rsidRPr="008050A3">
        <w:rPr>
          <w:b/>
        </w:rPr>
        <w:t>0</w:t>
      </w:r>
      <w:r w:rsidR="00AF5A2A">
        <w:t xml:space="preserve"> </w:t>
      </w:r>
      <w:r>
        <w:t xml:space="preserve">in </w:t>
      </w:r>
      <w:r w:rsidRPr="008050A3">
        <w:rPr>
          <w:b/>
        </w:rPr>
        <w:t>Pick a Relevant Choice to Configure Particular Camera Properties</w:t>
      </w:r>
      <w:r>
        <w:t xml:space="preserve"> as shown below</w:t>
      </w:r>
      <w:r w:rsidR="00AF5A2A">
        <w:t>.</w:t>
      </w:r>
    </w:p>
    <w:p w14:paraId="59D69F2A" w14:textId="416C2AED" w:rsidR="00D41BEC" w:rsidRDefault="00FB6230">
      <w:pPr>
        <w:pStyle w:val="FigureCentered"/>
        <w:pPrChange w:id="209" w:author="Ravikiran" w:date="2018-04-18T21:17:00Z">
          <w:pPr>
            <w:pStyle w:val="FigureCaptionBW"/>
            <w:ind w:left="1440"/>
          </w:pPr>
        </w:pPrChange>
      </w:pPr>
      <w:commentRangeStart w:id="210"/>
      <w:commentRangeStart w:id="211"/>
      <w:del w:id="212" w:author="Ravikiran" w:date="2018-04-18T21:17:00Z">
        <w:r w:rsidDel="00627E42">
          <w:rPr>
            <w:noProof/>
          </w:rPr>
          <w:drawing>
            <wp:inline distT="0" distB="0" distL="0" distR="0" wp14:anchorId="4DC3C591" wp14:editId="3C73A1CE">
              <wp:extent cx="4857004" cy="810884"/>
              <wp:effectExtent l="0" t="0" r="1270" b="8890"/>
              <wp:docPr id="45" name="Picture 4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5" name="exit.png"/>
                      <pic:cNvPicPr/>
                    </pic:nvPicPr>
                    <pic:blipFill>
                      <a:blip r:embed="rId2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73483" cy="8136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commentRangeEnd w:id="210"/>
      <w:r w:rsidR="00592CE4">
        <w:rPr>
          <w:rStyle w:val="CommentReference"/>
        </w:rPr>
        <w:commentReference w:id="210"/>
      </w:r>
      <w:commentRangeEnd w:id="211"/>
      <w:r w:rsidR="00F86149">
        <w:rPr>
          <w:rStyle w:val="CommentReference"/>
        </w:rPr>
        <w:commentReference w:id="211"/>
      </w:r>
      <w:ins w:id="213" w:author="Ravikiran" w:date="2018-04-18T21:17:00Z">
        <w:r w:rsidR="00627E42">
          <w:rPr>
            <w:noProof/>
          </w:rPr>
          <w:drawing>
            <wp:inline distT="0" distB="0" distL="0" distR="0" wp14:anchorId="6DB7A541" wp14:editId="02E2EFB2">
              <wp:extent cx="4855210" cy="934720"/>
              <wp:effectExtent l="0" t="0" r="2540" b="0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exit.png"/>
                      <pic:cNvPicPr/>
                    </pic:nvPicPr>
                    <pic:blipFill>
                      <a:blip r:embed="rId2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55210" cy="9347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EE26343" w14:textId="44D2815B" w:rsidR="00F1373B" w:rsidRPr="00F1373B" w:rsidRDefault="00F1373B" w:rsidP="00F1373B">
      <w:pPr>
        <w:pStyle w:val="FigureCaptionBW"/>
      </w:pPr>
      <w:r>
        <w:t>Figure 13: Exit</w:t>
      </w:r>
      <w:r w:rsidR="00511445">
        <w:t>ing</w:t>
      </w:r>
      <w:r>
        <w:t xml:space="preserve"> the </w:t>
      </w:r>
      <w:r w:rsidR="006A789F">
        <w:t>A</w:t>
      </w:r>
      <w:r>
        <w:t>pplication</w:t>
      </w:r>
    </w:p>
    <w:p w14:paraId="346BB03F" w14:textId="77777777" w:rsidR="00591B0F" w:rsidRDefault="00591B0F" w:rsidP="00591B0F">
      <w:pPr>
        <w:pStyle w:val="ChapterTitleBW1"/>
      </w:pPr>
      <w:bookmarkStart w:id="214" w:name="_Toc476319746"/>
      <w:bookmarkStart w:id="215" w:name="_Toc512509625"/>
      <w:commentRangeStart w:id="216"/>
      <w:commentRangeStart w:id="217"/>
      <w:r>
        <w:lastRenderedPageBreak/>
        <w:t>Troubleshooting</w:t>
      </w:r>
      <w:bookmarkEnd w:id="214"/>
      <w:commentRangeEnd w:id="216"/>
      <w:r w:rsidR="00DD06D4">
        <w:rPr>
          <w:rStyle w:val="CommentReference"/>
          <w:rFonts w:eastAsiaTheme="minorHAnsi" w:cstheme="minorBidi"/>
          <w:spacing w:val="0"/>
          <w:kern w:val="0"/>
        </w:rPr>
        <w:commentReference w:id="216"/>
      </w:r>
      <w:commentRangeEnd w:id="217"/>
      <w:r w:rsidR="002E54AB">
        <w:rPr>
          <w:rStyle w:val="CommentReference"/>
          <w:rFonts w:eastAsiaTheme="minorHAnsi" w:cstheme="minorBidi"/>
          <w:spacing w:val="0"/>
          <w:kern w:val="0"/>
        </w:rPr>
        <w:commentReference w:id="217"/>
      </w:r>
      <w:bookmarkEnd w:id="215"/>
    </w:p>
    <w:p w14:paraId="22553F4C" w14:textId="70ED301E" w:rsidR="00855E3D" w:rsidRDefault="00855E3D" w:rsidP="00855E3D">
      <w:pPr>
        <w:pStyle w:val="BodyBW"/>
      </w:pPr>
      <w:r>
        <w:t>In this section, you can view the list of commonly occurring issues and their troubleshooting steps.</w:t>
      </w:r>
    </w:p>
    <w:p w14:paraId="565BF3AC" w14:textId="7600891C" w:rsidR="00A87DB1" w:rsidRPr="00F33A74" w:rsidRDefault="00A87DB1" w:rsidP="004B4B07">
      <w:pPr>
        <w:pStyle w:val="BodyBW"/>
      </w:pPr>
      <w:r w:rsidRPr="00551AA7">
        <w:rPr>
          <w:b/>
          <w:sz w:val="24"/>
          <w:szCs w:val="24"/>
        </w:rPr>
        <w:t>Linux Issues</w:t>
      </w:r>
    </w:p>
    <w:p w14:paraId="1463F698" w14:textId="33CF0B8A" w:rsidR="00A87DB1" w:rsidRDefault="00A87DB1" w:rsidP="00A87DB1">
      <w:pPr>
        <w:pStyle w:val="BodyBW"/>
        <w:rPr>
          <w:b/>
        </w:rPr>
      </w:pPr>
      <w:r>
        <w:rPr>
          <w:b/>
        </w:rPr>
        <w:t xml:space="preserve">Camera </w:t>
      </w:r>
      <w:r w:rsidR="00C35CF3">
        <w:rPr>
          <w:b/>
        </w:rPr>
        <w:t>d</w:t>
      </w:r>
      <w:r>
        <w:rPr>
          <w:b/>
        </w:rPr>
        <w:t>evice connected, but the application does</w:t>
      </w:r>
      <w:r w:rsidR="00214493">
        <w:rPr>
          <w:b/>
        </w:rPr>
        <w:t xml:space="preserve"> not</w:t>
      </w:r>
      <w:r w:rsidR="006D7E14">
        <w:rPr>
          <w:b/>
        </w:rPr>
        <w:t xml:space="preserve"> d</w:t>
      </w:r>
      <w:r w:rsidR="006523F3">
        <w:rPr>
          <w:b/>
        </w:rPr>
        <w:t>i</w:t>
      </w:r>
      <w:r w:rsidR="006D7E14">
        <w:rPr>
          <w:b/>
        </w:rPr>
        <w:t>splayed</w:t>
      </w:r>
      <w:r>
        <w:rPr>
          <w:b/>
        </w:rPr>
        <w:t>.</w:t>
      </w:r>
    </w:p>
    <w:p w14:paraId="59F7D339" w14:textId="7FE5B6D4" w:rsidR="00A87DB1" w:rsidRDefault="006523F3" w:rsidP="00A87DB1">
      <w:pPr>
        <w:pStyle w:val="BodyBW"/>
      </w:pPr>
      <w:r>
        <w:t>It seems like</w:t>
      </w:r>
      <w:r w:rsidR="00A87DB1">
        <w:t xml:space="preserve"> the camera </w:t>
      </w:r>
      <w:r w:rsidR="00AC6BA7">
        <w:t>is</w:t>
      </w:r>
      <w:r w:rsidR="00A87DB1">
        <w:t xml:space="preserve"> not properly detected by </w:t>
      </w:r>
      <w:r w:rsidR="0039010C">
        <w:t>L</w:t>
      </w:r>
      <w:r w:rsidR="00A87DB1">
        <w:t xml:space="preserve">inux, so check with the path </w:t>
      </w:r>
      <w:r w:rsidR="00A87DB1" w:rsidRPr="004B4B07">
        <w:rPr>
          <w:b/>
        </w:rPr>
        <w:t>cd /sys/class/video4linux/</w:t>
      </w:r>
      <w:r w:rsidR="00A87DB1">
        <w:t xml:space="preserve"> </w:t>
      </w:r>
      <w:r w:rsidR="002520CC">
        <w:t xml:space="preserve">to detect </w:t>
      </w:r>
      <w:r w:rsidR="00A87DB1">
        <w:t>the device.</w:t>
      </w:r>
    </w:p>
    <w:p w14:paraId="136F1FC8" w14:textId="69590CC0" w:rsidR="00A87DB1" w:rsidRDefault="00A87DB1" w:rsidP="00A87DB1">
      <w:pPr>
        <w:pStyle w:val="BodyBW"/>
        <w:rPr>
          <w:b/>
        </w:rPr>
      </w:pPr>
      <w:r>
        <w:rPr>
          <w:b/>
        </w:rPr>
        <w:t>CMake Error: The source directory does not appear to contain CMakeLists.txt</w:t>
      </w:r>
      <w:r w:rsidR="00996658">
        <w:rPr>
          <w:b/>
        </w:rPr>
        <w:t>.</w:t>
      </w:r>
    </w:p>
    <w:p w14:paraId="2922E89D" w14:textId="4CAA0787" w:rsidR="00A87DB1" w:rsidRDefault="00A87DB1">
      <w:pPr>
        <w:pStyle w:val="BodyBW"/>
        <w:numPr>
          <w:ilvl w:val="0"/>
          <w:numId w:val="40"/>
        </w:numPr>
        <w:rPr>
          <w:ins w:id="218" w:author="Ravikiran" w:date="2018-04-17T17:09:00Z"/>
        </w:rPr>
        <w:pPrChange w:id="219" w:author="Ravikiran" w:date="2018-04-17T17:09:00Z">
          <w:pPr>
            <w:pStyle w:val="BodyBW"/>
          </w:pPr>
        </w:pPrChange>
      </w:pPr>
      <w:commentRangeStart w:id="220"/>
      <w:commentRangeStart w:id="221"/>
      <w:del w:id="222" w:author="Ravikiran" w:date="2018-04-17T17:09:00Z">
        <w:r w:rsidDel="008050A3">
          <w:delText>cmake-gui. Provide the source and release folder in the tabs provided and configure and generate the solution.</w:delText>
        </w:r>
        <w:commentRangeEnd w:id="220"/>
        <w:r w:rsidR="000423D8" w:rsidDel="008050A3">
          <w:rPr>
            <w:rStyle w:val="CommentReference"/>
          </w:rPr>
          <w:commentReference w:id="220"/>
        </w:r>
      </w:del>
      <w:commentRangeEnd w:id="221"/>
      <w:r w:rsidR="00860F29">
        <w:rPr>
          <w:rStyle w:val="CommentReference"/>
        </w:rPr>
        <w:commentReference w:id="221"/>
      </w:r>
      <w:ins w:id="223" w:author="Ravikiran" w:date="2018-04-17T17:09:00Z">
        <w:r w:rsidR="008050A3">
          <w:t>Run cmake-gui command from the terminal to launch cmake.</w:t>
        </w:r>
      </w:ins>
    </w:p>
    <w:p w14:paraId="31EFA86D" w14:textId="0B14BEA1" w:rsidR="008050A3" w:rsidRDefault="008050A3">
      <w:pPr>
        <w:pStyle w:val="BodyBW"/>
        <w:numPr>
          <w:ilvl w:val="0"/>
          <w:numId w:val="40"/>
        </w:numPr>
        <w:rPr>
          <w:ins w:id="224" w:author="Ravikiran" w:date="2018-04-17T17:10:00Z"/>
        </w:rPr>
        <w:pPrChange w:id="225" w:author="Ravikiran" w:date="2018-04-17T17:09:00Z">
          <w:pPr>
            <w:pStyle w:val="BodyBW"/>
          </w:pPr>
        </w:pPrChange>
      </w:pPr>
      <w:ins w:id="226" w:author="Ravikiran" w:date="2018-04-17T17:10:00Z">
        <w:r>
          <w:t>Provide the source and release path</w:t>
        </w:r>
        <w:r w:rsidR="00055B92">
          <w:t xml:space="preserve"> of the OpenCV project.</w:t>
        </w:r>
      </w:ins>
    </w:p>
    <w:p w14:paraId="35E1E2F5" w14:textId="51147A93" w:rsidR="00055B92" w:rsidRDefault="00055B92">
      <w:pPr>
        <w:pStyle w:val="BodyBW"/>
        <w:numPr>
          <w:ilvl w:val="0"/>
          <w:numId w:val="40"/>
        </w:numPr>
        <w:pPrChange w:id="227" w:author="Ravikiran" w:date="2018-04-17T17:09:00Z">
          <w:pPr>
            <w:pStyle w:val="BodyBW"/>
          </w:pPr>
        </w:pPrChange>
      </w:pPr>
      <w:ins w:id="228" w:author="Ravikiran" w:date="2018-04-17T17:10:00Z">
        <w:r>
          <w:t>Click configure to</w:t>
        </w:r>
      </w:ins>
      <w:ins w:id="229" w:author="Ravikiran" w:date="2018-04-17T17:11:00Z">
        <w:r>
          <w:t xml:space="preserve"> make the changes and generate for the solution.</w:t>
        </w:r>
      </w:ins>
    </w:p>
    <w:p w14:paraId="3B42A846" w14:textId="3E722687" w:rsidR="00A87DB1" w:rsidRDefault="00A87DB1" w:rsidP="00A87DB1">
      <w:pPr>
        <w:pStyle w:val="BodyBW"/>
        <w:rPr>
          <w:b/>
        </w:rPr>
      </w:pPr>
      <w:r>
        <w:rPr>
          <w:b/>
        </w:rPr>
        <w:t>Compiling command line application, libudev.so error adding symbols, DSO missing from command line</w:t>
      </w:r>
      <w:r w:rsidR="00996658">
        <w:rPr>
          <w:b/>
        </w:rPr>
        <w:t>.</w:t>
      </w:r>
    </w:p>
    <w:p w14:paraId="073E6C16" w14:textId="052DE49B" w:rsidR="00A87DB1" w:rsidRDefault="003467E9" w:rsidP="00A87DB1">
      <w:pPr>
        <w:pStyle w:val="BodyBW"/>
      </w:pPr>
      <w:r>
        <w:t>You must i</w:t>
      </w:r>
      <w:r w:rsidR="00A87DB1">
        <w:t>nclude the -ludev dependency in the compilation command</w:t>
      </w:r>
      <w:r w:rsidR="008E187D">
        <w:t>.</w:t>
      </w:r>
    </w:p>
    <w:p w14:paraId="00C535A1" w14:textId="63FA3444" w:rsidR="00A87DB1" w:rsidRDefault="00A87DB1" w:rsidP="00A87DB1">
      <w:pPr>
        <w:pStyle w:val="BodyBW"/>
        <w:rPr>
          <w:b/>
        </w:rPr>
      </w:pPr>
      <w:r>
        <w:rPr>
          <w:b/>
        </w:rPr>
        <w:t xml:space="preserve">Camera </w:t>
      </w:r>
      <w:r w:rsidR="00C35CF3">
        <w:rPr>
          <w:b/>
        </w:rPr>
        <w:t>device displays</w:t>
      </w:r>
      <w:r>
        <w:rPr>
          <w:b/>
        </w:rPr>
        <w:t xml:space="preserve"> in the command </w:t>
      </w:r>
      <w:r w:rsidR="00EB7B33">
        <w:rPr>
          <w:b/>
        </w:rPr>
        <w:t>line but</w:t>
      </w:r>
      <w:r>
        <w:rPr>
          <w:b/>
        </w:rPr>
        <w:t xml:space="preserve"> selecting the index does</w:t>
      </w:r>
      <w:r w:rsidR="00081B5C">
        <w:rPr>
          <w:b/>
        </w:rPr>
        <w:t xml:space="preserve"> not</w:t>
      </w:r>
      <w:r>
        <w:rPr>
          <w:b/>
        </w:rPr>
        <w:t xml:space="preserve"> end up with the preview.</w:t>
      </w:r>
    </w:p>
    <w:p w14:paraId="4CB84065" w14:textId="5E8F8973" w:rsidR="00697B53" w:rsidRDefault="00A87DB1" w:rsidP="004B4B07">
      <w:pPr>
        <w:pStyle w:val="BodyBW"/>
      </w:pPr>
      <w:r>
        <w:t xml:space="preserve">Make sure the camera connected to the port starts with video0 </w:t>
      </w:r>
      <w:r w:rsidRPr="004B4B07">
        <w:rPr>
          <w:b/>
        </w:rPr>
        <w:t>/sys/class/video4linux</w:t>
      </w:r>
      <w:r>
        <w:t>.</w:t>
      </w:r>
    </w:p>
    <w:p w14:paraId="2230BC5E" w14:textId="32539B26" w:rsidR="00591B0F" w:rsidRPr="00C23543" w:rsidRDefault="00A87DB1" w:rsidP="004B4B07">
      <w:pPr>
        <w:pStyle w:val="BodyBW"/>
        <w:rPr>
          <w:szCs w:val="24"/>
        </w:rPr>
      </w:pPr>
      <w:r w:rsidRPr="00551AA7">
        <w:rPr>
          <w:b/>
          <w:sz w:val="24"/>
          <w:szCs w:val="24"/>
        </w:rPr>
        <w:t>Windows Issues</w:t>
      </w:r>
    </w:p>
    <w:p w14:paraId="5DE3FA78" w14:textId="05AFBE78" w:rsidR="00697B53" w:rsidRDefault="00697B53" w:rsidP="00697B53">
      <w:pPr>
        <w:pStyle w:val="BodyBW"/>
        <w:rPr>
          <w:b/>
        </w:rPr>
      </w:pPr>
      <w:r>
        <w:rPr>
          <w:b/>
        </w:rPr>
        <w:t>Linker issues relating to setupdi* while building.</w:t>
      </w:r>
    </w:p>
    <w:p w14:paraId="0E0CBBF7" w14:textId="4BB31584" w:rsidR="00697B53" w:rsidRDefault="00697B53" w:rsidP="00697B53">
      <w:pPr>
        <w:pStyle w:val="BodyBW"/>
      </w:pPr>
      <w:r>
        <w:t xml:space="preserve">Add </w:t>
      </w:r>
      <w:r w:rsidRPr="00490663">
        <w:rPr>
          <w:b/>
        </w:rPr>
        <w:t>setupapi.lib</w:t>
      </w:r>
      <w:r>
        <w:t xml:space="preserve"> in the modules/opencv_videoio properties tab under </w:t>
      </w:r>
      <w:r w:rsidRPr="004B4B07">
        <w:rPr>
          <w:b/>
        </w:rPr>
        <w:t>Linker</w:t>
      </w:r>
      <w:r w:rsidR="00A36C17" w:rsidRPr="004B4B07">
        <w:rPr>
          <w:b/>
        </w:rPr>
        <w:t xml:space="preserve"> </w:t>
      </w:r>
      <w:r w:rsidRPr="004B4B07">
        <w:rPr>
          <w:b/>
        </w:rPr>
        <w:t>&gt; input</w:t>
      </w:r>
      <w:r w:rsidR="00A36C17" w:rsidRPr="004B4B07">
        <w:rPr>
          <w:b/>
        </w:rPr>
        <w:t xml:space="preserve"> </w:t>
      </w:r>
      <w:r w:rsidRPr="004B4B07">
        <w:rPr>
          <w:b/>
        </w:rPr>
        <w:t>&gt; Additional dependencies</w:t>
      </w:r>
      <w:r w:rsidR="00A36C17">
        <w:rPr>
          <w:b/>
        </w:rPr>
        <w:t>.</w:t>
      </w:r>
    </w:p>
    <w:p w14:paraId="1993BB90" w14:textId="4738DF83" w:rsidR="00697B53" w:rsidRDefault="00697B53" w:rsidP="00697B53">
      <w:pPr>
        <w:pStyle w:val="BodyBW"/>
        <w:rPr>
          <w:b/>
        </w:rPr>
      </w:pPr>
      <w:r>
        <w:rPr>
          <w:b/>
        </w:rPr>
        <w:t>There is no install folder present in the opencv&lt;version&gt;/build/</w:t>
      </w:r>
    </w:p>
    <w:p w14:paraId="65884452" w14:textId="61C433E2" w:rsidR="00697B53" w:rsidRPr="0074461D" w:rsidRDefault="00697B53" w:rsidP="00697B53">
      <w:pPr>
        <w:pStyle w:val="BodyBW"/>
      </w:pPr>
      <w:r>
        <w:t>Build the CMakeTargets</w:t>
      </w:r>
      <w:r w:rsidR="00A64793">
        <w:t xml:space="preserve"> or </w:t>
      </w:r>
      <w:r>
        <w:t>Install project in both Debug</w:t>
      </w:r>
      <w:r w:rsidR="00D06801">
        <w:t xml:space="preserve"> and </w:t>
      </w:r>
      <w:r>
        <w:t xml:space="preserve">Release </w:t>
      </w:r>
      <w:r w:rsidR="00330970">
        <w:t>c</w:t>
      </w:r>
      <w:r>
        <w:t>onfigurations.</w:t>
      </w:r>
    </w:p>
    <w:p w14:paraId="396CB003" w14:textId="39C6894D" w:rsidR="00B76A22" w:rsidRPr="00DE2925" w:rsidRDefault="00B76A22" w:rsidP="00591B0F">
      <w:pPr>
        <w:pStyle w:val="BodyBW"/>
      </w:pPr>
    </w:p>
    <w:p w14:paraId="19A926D4" w14:textId="77777777" w:rsidR="00591B0F" w:rsidRDefault="00591B0F" w:rsidP="00591B0F">
      <w:pPr>
        <w:pStyle w:val="ChapterTitleBW1"/>
      </w:pPr>
      <w:bookmarkStart w:id="230" w:name="_Toc465073908"/>
      <w:bookmarkStart w:id="231" w:name="Support"/>
      <w:bookmarkStart w:id="232" w:name="_Toc476319750"/>
      <w:bookmarkStart w:id="233" w:name="__RefHeading__485_491727921"/>
      <w:bookmarkStart w:id="234" w:name="_Toc512509626"/>
      <w:r>
        <w:lastRenderedPageBreak/>
        <w:t>Support</w:t>
      </w:r>
      <w:bookmarkEnd w:id="230"/>
      <w:bookmarkEnd w:id="231"/>
      <w:bookmarkEnd w:id="232"/>
      <w:bookmarkEnd w:id="234"/>
    </w:p>
    <w:bookmarkEnd w:id="233"/>
    <w:p w14:paraId="761F13FE" w14:textId="77777777" w:rsidR="00591B0F" w:rsidRPr="00DE2925" w:rsidRDefault="00591B0F" w:rsidP="00591B0F">
      <w:pPr>
        <w:pStyle w:val="BodyBW"/>
        <w:rPr>
          <w:b/>
        </w:rPr>
      </w:pPr>
      <w:r w:rsidRPr="00DE2925">
        <w:rPr>
          <w:b/>
        </w:rPr>
        <w:t>Contact Us</w:t>
      </w:r>
    </w:p>
    <w:p w14:paraId="214EF06F" w14:textId="013F3613" w:rsidR="00591B0F" w:rsidRDefault="00591B0F" w:rsidP="00591B0F">
      <w:pPr>
        <w:pStyle w:val="BodyBW"/>
      </w:pPr>
      <w:r>
        <w:t xml:space="preserve">If you need any support on </w:t>
      </w:r>
      <w:r w:rsidR="002A3729">
        <w:t>OpenCV Sample application</w:t>
      </w:r>
      <w:r>
        <w:t xml:space="preserve">, please contact us using the Live Chat option available on our website - </w:t>
      </w:r>
      <w:hyperlink r:id="rId30" w:history="1">
        <w:r w:rsidRPr="00C32262">
          <w:rPr>
            <w:rStyle w:val="Hyperlink"/>
          </w:rPr>
          <w:t>https://www.e-consystems.com/</w:t>
        </w:r>
      </w:hyperlink>
    </w:p>
    <w:p w14:paraId="6C6AA139" w14:textId="77777777" w:rsidR="00591B0F" w:rsidRPr="00DE2925" w:rsidRDefault="00591B0F" w:rsidP="00591B0F">
      <w:pPr>
        <w:pStyle w:val="BodyBW"/>
        <w:rPr>
          <w:b/>
        </w:rPr>
      </w:pPr>
      <w:r w:rsidRPr="00DE2925">
        <w:rPr>
          <w:b/>
        </w:rPr>
        <w:t>Creat</w:t>
      </w:r>
      <w:r>
        <w:rPr>
          <w:b/>
        </w:rPr>
        <w:t>ing</w:t>
      </w:r>
      <w:r w:rsidRPr="00DE2925">
        <w:rPr>
          <w:b/>
        </w:rPr>
        <w:t xml:space="preserve"> a Ticket</w:t>
      </w:r>
    </w:p>
    <w:p w14:paraId="51B7EBCF" w14:textId="77777777" w:rsidR="00591B0F" w:rsidRDefault="00591B0F" w:rsidP="00591B0F">
      <w:pPr>
        <w:pStyle w:val="BodyBW"/>
      </w:pPr>
      <w:r>
        <w:t xml:space="preserve">If you need to create a ticket for any type of issue, please visit the ticketing page on our website - </w:t>
      </w:r>
      <w:hyperlink r:id="rId31" w:history="1">
        <w:r w:rsidRPr="00C32262">
          <w:rPr>
            <w:rStyle w:val="Hyperlink"/>
          </w:rPr>
          <w:t>https://www.e-consystems.com/create-ticket.asp</w:t>
        </w:r>
      </w:hyperlink>
    </w:p>
    <w:p w14:paraId="17DE57D1" w14:textId="77777777" w:rsidR="00591B0F" w:rsidRPr="007B45E0" w:rsidRDefault="00591B0F" w:rsidP="00591B0F">
      <w:pPr>
        <w:pStyle w:val="BodyBW"/>
        <w:rPr>
          <w:b/>
        </w:rPr>
      </w:pPr>
      <w:r w:rsidRPr="007B45E0">
        <w:rPr>
          <w:b/>
        </w:rPr>
        <w:t>RMA</w:t>
      </w:r>
    </w:p>
    <w:p w14:paraId="47DBAAD1" w14:textId="77777777" w:rsidR="00591B0F" w:rsidRDefault="00591B0F" w:rsidP="00591B0F">
      <w:pPr>
        <w:pStyle w:val="BodyBW"/>
      </w:pPr>
      <w:r>
        <w:t xml:space="preserve">To know about our Return Material Authorization (RMA) policy, please visit the RMA Policy page on our website - </w:t>
      </w:r>
      <w:hyperlink r:id="rId32" w:history="1">
        <w:r w:rsidRPr="00C32262">
          <w:rPr>
            <w:rStyle w:val="Hyperlink"/>
          </w:rPr>
          <w:t>https://www.e-consystems.com/RMA-Policy.asp</w:t>
        </w:r>
      </w:hyperlink>
    </w:p>
    <w:p w14:paraId="5134EF1D" w14:textId="77777777" w:rsidR="00591B0F" w:rsidRPr="007B45E0" w:rsidRDefault="00591B0F" w:rsidP="00591B0F">
      <w:pPr>
        <w:pStyle w:val="BodyBW"/>
        <w:rPr>
          <w:b/>
        </w:rPr>
      </w:pPr>
      <w:r w:rsidRPr="007B45E0">
        <w:rPr>
          <w:b/>
        </w:rPr>
        <w:t xml:space="preserve">General </w:t>
      </w:r>
      <w:r>
        <w:rPr>
          <w:b/>
        </w:rPr>
        <w:t xml:space="preserve">Product </w:t>
      </w:r>
      <w:r w:rsidRPr="007B45E0">
        <w:rPr>
          <w:b/>
        </w:rPr>
        <w:t>Warranty Terms</w:t>
      </w:r>
    </w:p>
    <w:p w14:paraId="76C6078B" w14:textId="77777777" w:rsidR="00591B0F" w:rsidRDefault="00591B0F" w:rsidP="00591B0F">
      <w:pPr>
        <w:pStyle w:val="BodyBW"/>
      </w:pPr>
      <w:r>
        <w:t xml:space="preserve">To know about our General Product Warranty Terms, please visit the General Warranty Terms page on our website - </w:t>
      </w:r>
      <w:hyperlink r:id="rId33" w:history="1">
        <w:r w:rsidRPr="00C32262">
          <w:rPr>
            <w:rStyle w:val="Hyperlink"/>
          </w:rPr>
          <w:t>https://www.e-consystems.com/warranty.asp</w:t>
        </w:r>
      </w:hyperlink>
    </w:p>
    <w:p w14:paraId="261C61CC" w14:textId="77777777" w:rsidR="00591B0F" w:rsidRDefault="00591B0F" w:rsidP="00591B0F">
      <w:pPr>
        <w:pStyle w:val="BodyBW"/>
      </w:pPr>
    </w:p>
    <w:p w14:paraId="29E0A428" w14:textId="77777777" w:rsidR="00591B0F" w:rsidRDefault="00591B0F" w:rsidP="00591B0F">
      <w:pPr>
        <w:pStyle w:val="BodyBW"/>
      </w:pPr>
    </w:p>
    <w:p w14:paraId="2A064C3A" w14:textId="77777777" w:rsidR="00591B0F" w:rsidRPr="007B45E0" w:rsidRDefault="00591B0F" w:rsidP="00591B0F">
      <w:pPr>
        <w:pStyle w:val="BodyBW"/>
      </w:pPr>
    </w:p>
    <w:p w14:paraId="4EA721AA" w14:textId="77777777" w:rsidR="00591B0F" w:rsidRDefault="00591B0F" w:rsidP="00591B0F">
      <w:r>
        <w:br w:type="page"/>
      </w:r>
    </w:p>
    <w:p w14:paraId="7CC3535E" w14:textId="77777777" w:rsidR="00591B0F" w:rsidRDefault="00591B0F" w:rsidP="00591B0F">
      <w:pPr>
        <w:pStyle w:val="RevisionHistoryTitleBW"/>
      </w:pPr>
      <w:r w:rsidRPr="00833875">
        <w:lastRenderedPageBreak/>
        <w:t>Revision History</w:t>
      </w:r>
    </w:p>
    <w:p w14:paraId="6C622A77" w14:textId="77777777" w:rsidR="00B76A22" w:rsidRDefault="00B76A22" w:rsidP="00B76A2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5"/>
        <w:gridCol w:w="2105"/>
        <w:gridCol w:w="4271"/>
        <w:gridCol w:w="2311"/>
      </w:tblGrid>
      <w:tr w:rsidR="00B76A22" w14:paraId="2BD1E437" w14:textId="77777777" w:rsidTr="00B76A22">
        <w:tc>
          <w:tcPr>
            <w:tcW w:w="555" w:type="dxa"/>
            <w:shd w:val="clear" w:color="auto" w:fill="F2F2F2" w:themeFill="background1" w:themeFillShade="F2"/>
          </w:tcPr>
          <w:p w14:paraId="0D041809" w14:textId="77777777" w:rsidR="00B76A22" w:rsidRDefault="00B76A22" w:rsidP="00B76A22">
            <w:pPr>
              <w:pStyle w:val="TableHeadingBW"/>
            </w:pPr>
            <w:r w:rsidRPr="00833875">
              <w:t>Rev</w:t>
            </w:r>
          </w:p>
        </w:tc>
        <w:tc>
          <w:tcPr>
            <w:tcW w:w="2105" w:type="dxa"/>
            <w:shd w:val="clear" w:color="auto" w:fill="F2F2F2" w:themeFill="background1" w:themeFillShade="F2"/>
          </w:tcPr>
          <w:p w14:paraId="711ACE09" w14:textId="77777777" w:rsidR="00B76A22" w:rsidRDefault="00B76A22" w:rsidP="00B76A22">
            <w:pPr>
              <w:pStyle w:val="TableHeadingBW"/>
            </w:pPr>
            <w:r>
              <w:t>Date</w:t>
            </w:r>
          </w:p>
        </w:tc>
        <w:tc>
          <w:tcPr>
            <w:tcW w:w="4271" w:type="dxa"/>
            <w:shd w:val="clear" w:color="auto" w:fill="F2F2F2" w:themeFill="background1" w:themeFillShade="F2"/>
          </w:tcPr>
          <w:p w14:paraId="2C5F1506" w14:textId="77777777" w:rsidR="00B76A22" w:rsidRDefault="00B76A22" w:rsidP="00B76A22">
            <w:pPr>
              <w:pStyle w:val="TableHeadingBW"/>
            </w:pPr>
            <w:r>
              <w:t>Description</w:t>
            </w:r>
          </w:p>
        </w:tc>
        <w:tc>
          <w:tcPr>
            <w:tcW w:w="2311" w:type="dxa"/>
            <w:shd w:val="clear" w:color="auto" w:fill="F2F2F2" w:themeFill="background1" w:themeFillShade="F2"/>
          </w:tcPr>
          <w:p w14:paraId="56B6546E" w14:textId="77777777" w:rsidR="00B76A22" w:rsidRDefault="00B76A22" w:rsidP="00B76A22">
            <w:pPr>
              <w:pStyle w:val="TableHeadingBW"/>
            </w:pPr>
            <w:r>
              <w:t>Author</w:t>
            </w:r>
          </w:p>
        </w:tc>
      </w:tr>
      <w:tr w:rsidR="007E2C20" w14:paraId="325DCBB2" w14:textId="77777777" w:rsidTr="00B76A22">
        <w:tc>
          <w:tcPr>
            <w:tcW w:w="555" w:type="dxa"/>
            <w:shd w:val="clear" w:color="auto" w:fill="F2F2F2" w:themeFill="background1" w:themeFillShade="F2"/>
          </w:tcPr>
          <w:p w14:paraId="3ADF2ABC" w14:textId="5B5699EF" w:rsidR="007E2C20" w:rsidRPr="0041106B" w:rsidRDefault="00A87DB1" w:rsidP="00B76A22">
            <w:pPr>
              <w:pStyle w:val="TableHeadingBW"/>
              <w:rPr>
                <w:b w:val="0"/>
              </w:rPr>
            </w:pPr>
            <w:r>
              <w:rPr>
                <w:b w:val="0"/>
              </w:rPr>
              <w:t>1.0</w:t>
            </w:r>
          </w:p>
        </w:tc>
        <w:tc>
          <w:tcPr>
            <w:tcW w:w="2105" w:type="dxa"/>
            <w:shd w:val="clear" w:color="auto" w:fill="F2F2F2" w:themeFill="background1" w:themeFillShade="F2"/>
          </w:tcPr>
          <w:p w14:paraId="1E774DD5" w14:textId="27A9C373" w:rsidR="007E2C20" w:rsidRPr="0041106B" w:rsidRDefault="000064E5" w:rsidP="00B76A22">
            <w:pPr>
              <w:pStyle w:val="TableHeadingBW"/>
              <w:rPr>
                <w:b w:val="0"/>
              </w:rPr>
            </w:pPr>
            <w:r>
              <w:rPr>
                <w:b w:val="0"/>
              </w:rPr>
              <w:t>10</w:t>
            </w:r>
            <w:r w:rsidR="0041106B">
              <w:rPr>
                <w:b w:val="0"/>
              </w:rPr>
              <w:t>-April-2018</w:t>
            </w:r>
          </w:p>
        </w:tc>
        <w:tc>
          <w:tcPr>
            <w:tcW w:w="4271" w:type="dxa"/>
            <w:shd w:val="clear" w:color="auto" w:fill="F2F2F2" w:themeFill="background1" w:themeFillShade="F2"/>
          </w:tcPr>
          <w:p w14:paraId="61F1AE8E" w14:textId="5C3D1BDF" w:rsidR="007E2C20" w:rsidRPr="0041106B" w:rsidRDefault="0041106B" w:rsidP="00B76A22">
            <w:pPr>
              <w:pStyle w:val="TableHeadingBW"/>
              <w:rPr>
                <w:b w:val="0"/>
              </w:rPr>
            </w:pPr>
            <w:r>
              <w:rPr>
                <w:b w:val="0"/>
              </w:rPr>
              <w:t>Initial Draft</w:t>
            </w:r>
          </w:p>
        </w:tc>
        <w:tc>
          <w:tcPr>
            <w:tcW w:w="2311" w:type="dxa"/>
            <w:shd w:val="clear" w:color="auto" w:fill="F2F2F2" w:themeFill="background1" w:themeFillShade="F2"/>
          </w:tcPr>
          <w:p w14:paraId="0FC2770C" w14:textId="11151A31" w:rsidR="007E2C20" w:rsidRPr="0041106B" w:rsidRDefault="0041106B" w:rsidP="00B76A22">
            <w:pPr>
              <w:pStyle w:val="TableHeadingBW"/>
              <w:rPr>
                <w:b w:val="0"/>
              </w:rPr>
            </w:pPr>
            <w:r>
              <w:rPr>
                <w:b w:val="0"/>
              </w:rPr>
              <w:t>Chandra Sekar V</w:t>
            </w:r>
          </w:p>
        </w:tc>
      </w:tr>
      <w:tr w:rsidR="007E2C20" w14:paraId="08825C8C" w14:textId="77777777" w:rsidTr="00B76A22">
        <w:tc>
          <w:tcPr>
            <w:tcW w:w="555" w:type="dxa"/>
            <w:shd w:val="clear" w:color="auto" w:fill="F2F2F2" w:themeFill="background1" w:themeFillShade="F2"/>
          </w:tcPr>
          <w:p w14:paraId="7179F2D1" w14:textId="77777777" w:rsidR="007E2C20" w:rsidRPr="00833875" w:rsidRDefault="007E2C20" w:rsidP="00B76A22">
            <w:pPr>
              <w:pStyle w:val="TableHeadingBW"/>
            </w:pPr>
          </w:p>
        </w:tc>
        <w:tc>
          <w:tcPr>
            <w:tcW w:w="2105" w:type="dxa"/>
            <w:shd w:val="clear" w:color="auto" w:fill="F2F2F2" w:themeFill="background1" w:themeFillShade="F2"/>
          </w:tcPr>
          <w:p w14:paraId="6E6527AC" w14:textId="77777777" w:rsidR="007E2C20" w:rsidRDefault="007E2C20" w:rsidP="00B76A22">
            <w:pPr>
              <w:pStyle w:val="TableHeadingBW"/>
            </w:pPr>
          </w:p>
        </w:tc>
        <w:tc>
          <w:tcPr>
            <w:tcW w:w="4271" w:type="dxa"/>
            <w:shd w:val="clear" w:color="auto" w:fill="F2F2F2" w:themeFill="background1" w:themeFillShade="F2"/>
          </w:tcPr>
          <w:p w14:paraId="39AFD31E" w14:textId="77777777" w:rsidR="007E2C20" w:rsidRDefault="007E2C20" w:rsidP="00B76A22">
            <w:pPr>
              <w:pStyle w:val="TableHeadingBW"/>
            </w:pPr>
          </w:p>
        </w:tc>
        <w:tc>
          <w:tcPr>
            <w:tcW w:w="2311" w:type="dxa"/>
            <w:shd w:val="clear" w:color="auto" w:fill="F2F2F2" w:themeFill="background1" w:themeFillShade="F2"/>
          </w:tcPr>
          <w:p w14:paraId="2942F373" w14:textId="77777777" w:rsidR="007E2C20" w:rsidRDefault="007E2C20" w:rsidP="00B76A22">
            <w:pPr>
              <w:pStyle w:val="TableHeadingBW"/>
            </w:pPr>
          </w:p>
        </w:tc>
      </w:tr>
      <w:tr w:rsidR="007E2C20" w14:paraId="6462B8BF" w14:textId="77777777" w:rsidTr="00B76A22">
        <w:tc>
          <w:tcPr>
            <w:tcW w:w="555" w:type="dxa"/>
            <w:shd w:val="clear" w:color="auto" w:fill="F2F2F2" w:themeFill="background1" w:themeFillShade="F2"/>
          </w:tcPr>
          <w:p w14:paraId="7B026448" w14:textId="77777777" w:rsidR="007E2C20" w:rsidRPr="00833875" w:rsidRDefault="007E2C20" w:rsidP="00B76A22">
            <w:pPr>
              <w:pStyle w:val="TableHeadingBW"/>
            </w:pPr>
          </w:p>
        </w:tc>
        <w:tc>
          <w:tcPr>
            <w:tcW w:w="2105" w:type="dxa"/>
            <w:shd w:val="clear" w:color="auto" w:fill="F2F2F2" w:themeFill="background1" w:themeFillShade="F2"/>
          </w:tcPr>
          <w:p w14:paraId="25CE1EE3" w14:textId="77777777" w:rsidR="007E2C20" w:rsidRDefault="007E2C20" w:rsidP="00B76A22">
            <w:pPr>
              <w:pStyle w:val="TableHeadingBW"/>
            </w:pPr>
          </w:p>
        </w:tc>
        <w:tc>
          <w:tcPr>
            <w:tcW w:w="4271" w:type="dxa"/>
            <w:shd w:val="clear" w:color="auto" w:fill="F2F2F2" w:themeFill="background1" w:themeFillShade="F2"/>
          </w:tcPr>
          <w:p w14:paraId="6F83A056" w14:textId="77777777" w:rsidR="007E2C20" w:rsidRDefault="007E2C20" w:rsidP="00B76A22">
            <w:pPr>
              <w:pStyle w:val="TableHeadingBW"/>
            </w:pPr>
          </w:p>
        </w:tc>
        <w:tc>
          <w:tcPr>
            <w:tcW w:w="2311" w:type="dxa"/>
            <w:shd w:val="clear" w:color="auto" w:fill="F2F2F2" w:themeFill="background1" w:themeFillShade="F2"/>
          </w:tcPr>
          <w:p w14:paraId="27AAF416" w14:textId="77777777" w:rsidR="007E2C20" w:rsidRDefault="007E2C20" w:rsidP="00B76A22">
            <w:pPr>
              <w:pStyle w:val="TableHeadingBW"/>
            </w:pPr>
          </w:p>
        </w:tc>
      </w:tr>
      <w:tr w:rsidR="007E2C20" w14:paraId="6CE7E8A0" w14:textId="77777777" w:rsidTr="00B76A22">
        <w:tc>
          <w:tcPr>
            <w:tcW w:w="555" w:type="dxa"/>
            <w:shd w:val="clear" w:color="auto" w:fill="F2F2F2" w:themeFill="background1" w:themeFillShade="F2"/>
          </w:tcPr>
          <w:p w14:paraId="459C53C5" w14:textId="77777777" w:rsidR="007E2C20" w:rsidRPr="00833875" w:rsidRDefault="007E2C20" w:rsidP="00B76A22">
            <w:pPr>
              <w:pStyle w:val="TableHeadingBW"/>
            </w:pPr>
          </w:p>
        </w:tc>
        <w:tc>
          <w:tcPr>
            <w:tcW w:w="2105" w:type="dxa"/>
            <w:shd w:val="clear" w:color="auto" w:fill="F2F2F2" w:themeFill="background1" w:themeFillShade="F2"/>
          </w:tcPr>
          <w:p w14:paraId="1946911F" w14:textId="77777777" w:rsidR="007E2C20" w:rsidRDefault="007E2C20" w:rsidP="00B76A22">
            <w:pPr>
              <w:pStyle w:val="TableHeadingBW"/>
            </w:pPr>
          </w:p>
        </w:tc>
        <w:tc>
          <w:tcPr>
            <w:tcW w:w="4271" w:type="dxa"/>
            <w:shd w:val="clear" w:color="auto" w:fill="F2F2F2" w:themeFill="background1" w:themeFillShade="F2"/>
          </w:tcPr>
          <w:p w14:paraId="433A22F6" w14:textId="77777777" w:rsidR="007E2C20" w:rsidRDefault="007E2C20" w:rsidP="00B76A22">
            <w:pPr>
              <w:pStyle w:val="TableHeadingBW"/>
            </w:pPr>
          </w:p>
        </w:tc>
        <w:tc>
          <w:tcPr>
            <w:tcW w:w="2311" w:type="dxa"/>
            <w:shd w:val="clear" w:color="auto" w:fill="F2F2F2" w:themeFill="background1" w:themeFillShade="F2"/>
          </w:tcPr>
          <w:p w14:paraId="285C02E6" w14:textId="77777777" w:rsidR="007E2C20" w:rsidRDefault="007E2C20" w:rsidP="00B76A22">
            <w:pPr>
              <w:pStyle w:val="TableHeadingBW"/>
            </w:pPr>
          </w:p>
        </w:tc>
      </w:tr>
      <w:tr w:rsidR="007E2C20" w14:paraId="5553B909" w14:textId="77777777" w:rsidTr="00B76A22">
        <w:tc>
          <w:tcPr>
            <w:tcW w:w="555" w:type="dxa"/>
            <w:shd w:val="clear" w:color="auto" w:fill="F2F2F2" w:themeFill="background1" w:themeFillShade="F2"/>
          </w:tcPr>
          <w:p w14:paraId="5B90C7FB" w14:textId="77777777" w:rsidR="007E2C20" w:rsidRPr="00833875" w:rsidRDefault="007E2C20" w:rsidP="00B76A22">
            <w:pPr>
              <w:pStyle w:val="TableHeadingBW"/>
            </w:pPr>
          </w:p>
        </w:tc>
        <w:tc>
          <w:tcPr>
            <w:tcW w:w="2105" w:type="dxa"/>
            <w:shd w:val="clear" w:color="auto" w:fill="F2F2F2" w:themeFill="background1" w:themeFillShade="F2"/>
          </w:tcPr>
          <w:p w14:paraId="5C54DAE6" w14:textId="77777777" w:rsidR="007E2C20" w:rsidRDefault="007E2C20" w:rsidP="00B76A22">
            <w:pPr>
              <w:pStyle w:val="TableHeadingBW"/>
            </w:pPr>
          </w:p>
        </w:tc>
        <w:tc>
          <w:tcPr>
            <w:tcW w:w="4271" w:type="dxa"/>
            <w:shd w:val="clear" w:color="auto" w:fill="F2F2F2" w:themeFill="background1" w:themeFillShade="F2"/>
          </w:tcPr>
          <w:p w14:paraId="3E5E86EA" w14:textId="77777777" w:rsidR="007E2C20" w:rsidRDefault="007E2C20" w:rsidP="00B76A22">
            <w:pPr>
              <w:pStyle w:val="TableHeadingBW"/>
            </w:pPr>
          </w:p>
        </w:tc>
        <w:tc>
          <w:tcPr>
            <w:tcW w:w="2311" w:type="dxa"/>
            <w:shd w:val="clear" w:color="auto" w:fill="F2F2F2" w:themeFill="background1" w:themeFillShade="F2"/>
          </w:tcPr>
          <w:p w14:paraId="4B6AA549" w14:textId="77777777" w:rsidR="007E2C20" w:rsidRDefault="007E2C20" w:rsidP="00B76A22">
            <w:pPr>
              <w:pStyle w:val="TableHeadingBW"/>
            </w:pPr>
          </w:p>
        </w:tc>
      </w:tr>
    </w:tbl>
    <w:p w14:paraId="550822DF" w14:textId="77777777" w:rsidR="00B76A22" w:rsidRPr="00833875" w:rsidRDefault="00B76A22" w:rsidP="00591B0F">
      <w:pPr>
        <w:pStyle w:val="RevisionHistoryTitleBW"/>
      </w:pPr>
    </w:p>
    <w:p w14:paraId="342EA346" w14:textId="77777777" w:rsidR="00591B0F" w:rsidRPr="00D41BEC" w:rsidRDefault="00591B0F" w:rsidP="00D41BEC">
      <w:pPr>
        <w:pStyle w:val="BodyBW"/>
      </w:pPr>
    </w:p>
    <w:sectPr w:rsidR="00591B0F" w:rsidRPr="00D41BEC" w:rsidSect="00070AB8">
      <w:headerReference w:type="even" r:id="rId34"/>
      <w:headerReference w:type="default" r:id="rId35"/>
      <w:footerReference w:type="even" r:id="rId36"/>
      <w:footerReference w:type="default" r:id="rId37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50" w:author="Sarolin" w:date="2018-04-12T15:32:00Z" w:initials="S">
    <w:p w14:paraId="3A86E843" w14:textId="2A1FC366" w:rsidR="004615BA" w:rsidRDefault="004615BA">
      <w:pPr>
        <w:pStyle w:val="CommentText"/>
      </w:pPr>
      <w:r>
        <w:rPr>
          <w:rStyle w:val="CommentReference"/>
        </w:rPr>
        <w:annotationRef/>
      </w:r>
      <w:r>
        <w:t>Introduction must contain 4W’s (What, why, when and Where). Please update the content.</w:t>
      </w:r>
    </w:p>
  </w:comment>
  <w:comment w:id="151" w:author="Ambika KSM" w:date="2018-04-26T12:07:00Z" w:initials="AK">
    <w:p w14:paraId="42148441" w14:textId="1CED6B3A" w:rsidR="004E4485" w:rsidRDefault="004E4485">
      <w:pPr>
        <w:pStyle w:val="CommentText"/>
      </w:pPr>
      <w:r>
        <w:rPr>
          <w:rStyle w:val="CommentReference"/>
        </w:rPr>
        <w:annotationRef/>
      </w:r>
      <w:r>
        <w:t>Updated for sample application.</w:t>
      </w:r>
    </w:p>
  </w:comment>
  <w:comment w:id="172" w:author="Sarolin" w:date="2018-04-12T16:09:00Z" w:initials="S">
    <w:p w14:paraId="73A7C3AC" w14:textId="6D144568" w:rsidR="004615BA" w:rsidRDefault="004615BA">
      <w:pPr>
        <w:pStyle w:val="CommentText"/>
      </w:pPr>
      <w:r>
        <w:rPr>
          <w:rStyle w:val="CommentReference"/>
        </w:rPr>
        <w:annotationRef/>
      </w:r>
      <w:r>
        <w:t>The sentence is incomplete, please complete the sentence. Please list all the headings of this section and provide hyperlinks to each heading.</w:t>
      </w:r>
    </w:p>
  </w:comment>
  <w:comment w:id="173" w:author="Ravikiran" w:date="2018-04-17T17:12:00Z" w:initials="R">
    <w:p w14:paraId="17FBA597" w14:textId="383073F6" w:rsidR="004D2C7E" w:rsidRDefault="004D2C7E">
      <w:pPr>
        <w:pStyle w:val="CommentText"/>
      </w:pPr>
      <w:r>
        <w:rPr>
          <w:rStyle w:val="CommentReference"/>
        </w:rPr>
        <w:annotationRef/>
      </w:r>
      <w:r w:rsidR="006D52E2">
        <w:t>The sentence is not required</w:t>
      </w:r>
    </w:p>
  </w:comment>
  <w:comment w:id="176" w:author="Sarolin" w:date="2018-04-16T17:15:00Z" w:initials="S">
    <w:p w14:paraId="311A943D" w14:textId="330FACA7" w:rsidR="004615BA" w:rsidRDefault="004615BA">
      <w:pPr>
        <w:pStyle w:val="CommentText"/>
      </w:pPr>
      <w:r>
        <w:rPr>
          <w:rStyle w:val="CommentReference"/>
        </w:rPr>
        <w:annotationRef/>
      </w:r>
      <w:r w:rsidR="00665B12">
        <w:t xml:space="preserve">After launching the sample application in Windows, how does the screen appear? What are the steps will be performed after launching application in Windows? </w:t>
      </w:r>
      <w:r w:rsidR="005F29A8">
        <w:t xml:space="preserve">Please update the content </w:t>
      </w:r>
      <w:r w:rsidR="0077406B">
        <w:t>for windows</w:t>
      </w:r>
      <w:r w:rsidR="00D0352E">
        <w:t xml:space="preserve">, </w:t>
      </w:r>
      <w:r w:rsidR="005F29A8">
        <w:t>b</w:t>
      </w:r>
      <w:r w:rsidR="00665B12">
        <w:t>ecause</w:t>
      </w:r>
      <w:r w:rsidR="00417638">
        <w:t xml:space="preserve"> in this document</w:t>
      </w:r>
      <w:r w:rsidR="00D0352E">
        <w:t xml:space="preserve"> </w:t>
      </w:r>
      <w:r w:rsidR="00417638">
        <w:t>we have given steps and figures for Linux</w:t>
      </w:r>
      <w:r w:rsidR="009F61C3">
        <w:t>.</w:t>
      </w:r>
    </w:p>
  </w:comment>
  <w:comment w:id="177" w:author="Ravikiran" w:date="2018-04-17T17:13:00Z" w:initials="R">
    <w:p w14:paraId="36F65133" w14:textId="6E3DF295" w:rsidR="0030170F" w:rsidRDefault="0030170F">
      <w:pPr>
        <w:pStyle w:val="CommentText"/>
      </w:pPr>
      <w:r>
        <w:rPr>
          <w:rStyle w:val="CommentReference"/>
        </w:rPr>
        <w:annotationRef/>
      </w:r>
      <w:r>
        <w:t>Not specifically required for the windows output figures, as for both windows and linux it is same.</w:t>
      </w:r>
    </w:p>
  </w:comment>
  <w:comment w:id="186" w:author="Sarolin" w:date="2018-04-16T16:29:00Z" w:initials="S">
    <w:p w14:paraId="6C5FBC59" w14:textId="1717BF3F" w:rsidR="004615BA" w:rsidRDefault="004615BA">
      <w:pPr>
        <w:pStyle w:val="CommentText"/>
      </w:pPr>
      <w:r>
        <w:rPr>
          <w:rStyle w:val="CommentReference"/>
        </w:rPr>
        <w:annotationRef/>
      </w:r>
      <w:r>
        <w:t>Please do not add any effects to the figures and the figure must have a border else it looks floating. Please follow the same in upcoming documents.</w:t>
      </w:r>
    </w:p>
  </w:comment>
  <w:comment w:id="187" w:author="Ambika KSM" w:date="2018-04-26T12:17:00Z" w:initials="AK">
    <w:p w14:paraId="1CE01A1E" w14:textId="27D6B037" w:rsidR="00D94B5E" w:rsidRDefault="00D94B5E">
      <w:pPr>
        <w:pStyle w:val="CommentText"/>
      </w:pPr>
      <w:r>
        <w:rPr>
          <w:rStyle w:val="CommentReference"/>
        </w:rPr>
        <w:annotationRef/>
      </w:r>
      <w:r>
        <w:t>The image is replaced.</w:t>
      </w:r>
    </w:p>
  </w:comment>
  <w:comment w:id="190" w:author="Sarolin" w:date="2018-04-16T16:36:00Z" w:initials="S">
    <w:p w14:paraId="47E5EE92" w14:textId="5DA6BDB8" w:rsidR="004615BA" w:rsidRDefault="004615BA">
      <w:pPr>
        <w:pStyle w:val="CommentText"/>
      </w:pPr>
      <w:r>
        <w:rPr>
          <w:rStyle w:val="CommentReference"/>
        </w:rPr>
        <w:annotationRef/>
      </w:r>
      <w:r>
        <w:t>Since the screenshot has person name, please recapture the figure and update in the document.</w:t>
      </w:r>
    </w:p>
  </w:comment>
  <w:comment w:id="191" w:author="Ambika KSM" w:date="2018-04-26T12:19:00Z" w:initials="AK">
    <w:p w14:paraId="41F10B70" w14:textId="7BFF990D" w:rsidR="006108C6" w:rsidRDefault="006108C6">
      <w:pPr>
        <w:pStyle w:val="CommentText"/>
      </w:pPr>
      <w:r>
        <w:rPr>
          <w:rStyle w:val="CommentReference"/>
        </w:rPr>
        <w:annotationRef/>
      </w:r>
      <w:r>
        <w:t>Replaced.</w:t>
      </w:r>
    </w:p>
  </w:comment>
  <w:comment w:id="197" w:author="Sarolin" w:date="2018-04-16T17:10:00Z" w:initials="S">
    <w:p w14:paraId="30D61128" w14:textId="62F0504A" w:rsidR="004615BA" w:rsidRDefault="004615BA">
      <w:pPr>
        <w:pStyle w:val="CommentText"/>
      </w:pPr>
      <w:r>
        <w:rPr>
          <w:rStyle w:val="CommentReference"/>
        </w:rPr>
        <w:annotationRef/>
      </w:r>
      <w:r>
        <w:t>Since the screenshot has person name, please recapture the figure and update in the document.</w:t>
      </w:r>
    </w:p>
  </w:comment>
  <w:comment w:id="198" w:author="Ambika KSM" w:date="2018-04-26T12:19:00Z" w:initials="AK">
    <w:p w14:paraId="1E92FC49" w14:textId="6EF5B65A" w:rsidR="00360904" w:rsidRDefault="00360904">
      <w:pPr>
        <w:pStyle w:val="CommentText"/>
      </w:pPr>
      <w:r>
        <w:rPr>
          <w:rStyle w:val="CommentReference"/>
        </w:rPr>
        <w:annotationRef/>
      </w:r>
      <w:r>
        <w:t>Replaced</w:t>
      </w:r>
    </w:p>
  </w:comment>
  <w:comment w:id="203" w:author="Sarolin" w:date="2018-04-12T16:35:00Z" w:initials="S">
    <w:p w14:paraId="5F234FC0" w14:textId="7A0325FF" w:rsidR="004615BA" w:rsidRDefault="004615BA">
      <w:pPr>
        <w:pStyle w:val="CommentText"/>
      </w:pPr>
      <w:r>
        <w:rPr>
          <w:rStyle w:val="CommentReference"/>
        </w:rPr>
        <w:annotationRef/>
      </w:r>
      <w:r>
        <w:t>I have changed the heading as Set Preview Format. Please check whether the update is fine.</w:t>
      </w:r>
    </w:p>
  </w:comment>
  <w:comment w:id="204" w:author="Ambika KSM" w:date="2018-04-26T12:19:00Z" w:initials="AK">
    <w:p w14:paraId="259202F5" w14:textId="70E18E62" w:rsidR="00ED18B9" w:rsidRDefault="00ED18B9">
      <w:pPr>
        <w:pStyle w:val="CommentText"/>
      </w:pPr>
      <w:r>
        <w:rPr>
          <w:rStyle w:val="CommentReference"/>
        </w:rPr>
        <w:annotationRef/>
      </w:r>
      <w:r>
        <w:t>Yeah, fine</w:t>
      </w:r>
    </w:p>
  </w:comment>
  <w:comment w:id="210" w:author="Sarolin" w:date="2018-04-16T17:11:00Z" w:initials="S">
    <w:p w14:paraId="533FD211" w14:textId="0566F408" w:rsidR="004615BA" w:rsidRDefault="004615BA">
      <w:pPr>
        <w:pStyle w:val="CommentText"/>
      </w:pPr>
      <w:r>
        <w:rPr>
          <w:rStyle w:val="CommentReference"/>
        </w:rPr>
        <w:annotationRef/>
      </w:r>
      <w:r>
        <w:t>Since the screenshot has person name, please recapture the figure and update in the document.</w:t>
      </w:r>
    </w:p>
  </w:comment>
  <w:comment w:id="211" w:author="Ambika KSM" w:date="2018-04-26T12:19:00Z" w:initials="AK">
    <w:p w14:paraId="7FD052D6" w14:textId="6A8412D3" w:rsidR="00F86149" w:rsidRDefault="00F86149">
      <w:pPr>
        <w:pStyle w:val="CommentText"/>
      </w:pPr>
      <w:r>
        <w:rPr>
          <w:rStyle w:val="CommentReference"/>
        </w:rPr>
        <w:annotationRef/>
      </w:r>
      <w:r>
        <w:t>Replaced the image.</w:t>
      </w:r>
    </w:p>
  </w:comment>
  <w:comment w:id="216" w:author="Sarolin" w:date="2018-04-16T12:37:00Z" w:initials="S">
    <w:p w14:paraId="252ACA27" w14:textId="1870A78A" w:rsidR="004615BA" w:rsidRDefault="004615BA">
      <w:pPr>
        <w:pStyle w:val="CommentText"/>
      </w:pPr>
      <w:r>
        <w:rPr>
          <w:rStyle w:val="CommentReference"/>
        </w:rPr>
        <w:annotationRef/>
      </w:r>
      <w:r>
        <w:t>FAQs is missing. Please update FAQs in the document.</w:t>
      </w:r>
    </w:p>
  </w:comment>
  <w:comment w:id="217" w:author="Ambika KSM" w:date="2018-04-26T12:19:00Z" w:initials="AK">
    <w:p w14:paraId="6E055878" w14:textId="54343EFA" w:rsidR="002E54AB" w:rsidRDefault="002E54AB">
      <w:pPr>
        <w:pStyle w:val="CommentText"/>
      </w:pPr>
      <w:r>
        <w:rPr>
          <w:rStyle w:val="CommentReference"/>
        </w:rPr>
        <w:annotationRef/>
      </w:r>
      <w:r>
        <w:t>FAQ’s will be discussed later and will be included.</w:t>
      </w:r>
    </w:p>
  </w:comment>
  <w:comment w:id="220" w:author="Sarolin" w:date="2018-04-16T11:22:00Z" w:initials="S">
    <w:p w14:paraId="7C86425E" w14:textId="00091A22" w:rsidR="004615BA" w:rsidRDefault="004615BA">
      <w:pPr>
        <w:pStyle w:val="CommentText"/>
      </w:pPr>
      <w:r>
        <w:rPr>
          <w:rStyle w:val="CommentReference"/>
        </w:rPr>
        <w:annotationRef/>
      </w:r>
      <w:r>
        <w:t>Please rephrase the sentence.</w:t>
      </w:r>
    </w:p>
  </w:comment>
  <w:comment w:id="221" w:author="Ambika KSM" w:date="2018-04-26T12:20:00Z" w:initials="AK">
    <w:p w14:paraId="59B7A0AA" w14:textId="62701970" w:rsidR="00860F29" w:rsidRDefault="00860F29">
      <w:pPr>
        <w:pStyle w:val="CommentText"/>
      </w:pPr>
      <w:r>
        <w:rPr>
          <w:rStyle w:val="CommentReference"/>
        </w:rPr>
        <w:annotationRef/>
      </w:r>
      <w:r>
        <w:t>Yeah, changed a little bit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A86E843" w15:done="0"/>
  <w15:commentEx w15:paraId="42148441" w15:paraIdParent="3A86E843" w15:done="0"/>
  <w15:commentEx w15:paraId="73A7C3AC" w15:done="0"/>
  <w15:commentEx w15:paraId="17FBA597" w15:paraIdParent="73A7C3AC" w15:done="0"/>
  <w15:commentEx w15:paraId="311A943D" w15:done="0"/>
  <w15:commentEx w15:paraId="36F65133" w15:paraIdParent="311A943D" w15:done="0"/>
  <w15:commentEx w15:paraId="6C5FBC59" w15:done="0"/>
  <w15:commentEx w15:paraId="1CE01A1E" w15:paraIdParent="6C5FBC59" w15:done="0"/>
  <w15:commentEx w15:paraId="47E5EE92" w15:done="0"/>
  <w15:commentEx w15:paraId="41F10B70" w15:paraIdParent="47E5EE92" w15:done="0"/>
  <w15:commentEx w15:paraId="30D61128" w15:done="0"/>
  <w15:commentEx w15:paraId="1E92FC49" w15:paraIdParent="30D61128" w15:done="0"/>
  <w15:commentEx w15:paraId="5F234FC0" w15:done="0"/>
  <w15:commentEx w15:paraId="259202F5" w15:paraIdParent="5F234FC0" w15:done="0"/>
  <w15:commentEx w15:paraId="533FD211" w15:done="0"/>
  <w15:commentEx w15:paraId="7FD052D6" w15:paraIdParent="533FD211" w15:done="0"/>
  <w15:commentEx w15:paraId="252ACA27" w15:done="0"/>
  <w15:commentEx w15:paraId="6E055878" w15:paraIdParent="252ACA27" w15:done="0"/>
  <w15:commentEx w15:paraId="7C86425E" w15:done="0"/>
  <w15:commentEx w15:paraId="59B7A0AA" w15:paraIdParent="7C86425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A86E843" w16cid:durableId="1E79FA72"/>
  <w16cid:commentId w16cid:paraId="42148441" w16cid:durableId="1E8C3F9D"/>
  <w16cid:commentId w16cid:paraId="73A7C3AC" w16cid:durableId="1E7A0336"/>
  <w16cid:commentId w16cid:paraId="17FBA597" w16cid:durableId="1E80A989"/>
  <w16cid:commentId w16cid:paraId="311A943D" w16cid:durableId="1E7F589B"/>
  <w16cid:commentId w16cid:paraId="36F65133" w16cid:durableId="1E80A9B0"/>
  <w16cid:commentId w16cid:paraId="6C5FBC59" w16cid:durableId="1E7F4DF7"/>
  <w16cid:commentId w16cid:paraId="1CE01A1E" w16cid:durableId="1E8C41E7"/>
  <w16cid:commentId w16cid:paraId="47E5EE92" w16cid:durableId="1E7F4F7A"/>
  <w16cid:commentId w16cid:paraId="41F10B70" w16cid:durableId="1E8C423D"/>
  <w16cid:commentId w16cid:paraId="30D61128" w16cid:durableId="1E7F578A"/>
  <w16cid:commentId w16cid:paraId="1E92FC49" w16cid:durableId="1E8C4247"/>
  <w16cid:commentId w16cid:paraId="5F234FC0" w16cid:durableId="1E7A096E"/>
  <w16cid:commentId w16cid:paraId="259202F5" w16cid:durableId="1E8C4254"/>
  <w16cid:commentId w16cid:paraId="533FD211" w16cid:durableId="1E7F57AE"/>
  <w16cid:commentId w16cid:paraId="7FD052D6" w16cid:durableId="1E8C4264"/>
  <w16cid:commentId w16cid:paraId="252ACA27" w16cid:durableId="1E7F1795"/>
  <w16cid:commentId w16cid:paraId="6E055878" w16cid:durableId="1E8C426F"/>
  <w16cid:commentId w16cid:paraId="7C86425E" w16cid:durableId="1E7F05F9"/>
  <w16cid:commentId w16cid:paraId="59B7A0AA" w16cid:durableId="1E8C428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64CEA1" w14:textId="77777777" w:rsidR="001977F2" w:rsidRDefault="001977F2" w:rsidP="009D4131">
      <w:pPr>
        <w:spacing w:after="0" w:line="240" w:lineRule="auto"/>
      </w:pPr>
      <w:r>
        <w:separator/>
      </w:r>
    </w:p>
  </w:endnote>
  <w:endnote w:type="continuationSeparator" w:id="0">
    <w:p w14:paraId="590C9DD6" w14:textId="77777777" w:rsidR="001977F2" w:rsidRDefault="001977F2" w:rsidP="009D41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332495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53F45C" w14:textId="2D96B757" w:rsidR="004615BA" w:rsidRDefault="004615BA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27E42">
          <w:rPr>
            <w:noProof/>
          </w:rPr>
          <w:t>14</w:t>
        </w:r>
        <w:r>
          <w:rPr>
            <w:noProof/>
          </w:rPr>
          <w:fldChar w:fldCharType="end"/>
        </w:r>
        <w:r>
          <w:rPr>
            <w:noProof/>
          </w:rPr>
          <w:t xml:space="preserve"> </w:t>
        </w:r>
        <w:r>
          <w:rPr>
            <w:noProof/>
          </w:rPr>
          <w:tab/>
        </w:r>
        <w:r>
          <w:rPr>
            <w:noProof/>
          </w:rPr>
          <w:tab/>
          <w:t>OpenCV User Manual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702918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5D977E" w14:textId="27018F80" w:rsidR="004615BA" w:rsidRDefault="004615BA" w:rsidP="002357A2">
        <w:pPr>
          <w:pStyle w:val="Footer"/>
        </w:pPr>
        <w:r>
          <w:t>© Copyright e-con Systems. 2017. All rights reserved.</w:t>
        </w:r>
        <w:r>
          <w:tab/>
        </w:r>
        <w: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27E42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BC65C0" w14:textId="77777777" w:rsidR="001977F2" w:rsidRDefault="001977F2" w:rsidP="009D4131">
      <w:pPr>
        <w:spacing w:after="0" w:line="240" w:lineRule="auto"/>
      </w:pPr>
      <w:r>
        <w:separator/>
      </w:r>
    </w:p>
  </w:footnote>
  <w:footnote w:type="continuationSeparator" w:id="0">
    <w:p w14:paraId="320551CA" w14:textId="77777777" w:rsidR="001977F2" w:rsidRDefault="001977F2" w:rsidP="009D41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0B1AC0" w14:textId="77777777" w:rsidR="004615BA" w:rsidRDefault="004615BA" w:rsidP="00350497">
    <w:pPr>
      <w:pStyle w:val="Header"/>
      <w:jc w:val="right"/>
    </w:pPr>
    <w:r>
      <w:rPr>
        <w:noProof/>
        <w:lang w:eastAsia="en-IN"/>
      </w:rPr>
      <w:drawing>
        <wp:inline distT="0" distB="0" distL="0" distR="0" wp14:anchorId="04F165AE" wp14:editId="3BD67EE1">
          <wp:extent cx="1322962" cy="436199"/>
          <wp:effectExtent l="0" t="0" r="0" b="254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con_Logo_large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24780" cy="43679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272F9F" w14:textId="77777777" w:rsidR="004615BA" w:rsidRDefault="004615BA">
    <w:pPr>
      <w:pStyle w:val="Header"/>
    </w:pPr>
    <w:r>
      <w:rPr>
        <w:noProof/>
        <w:lang w:eastAsia="en-IN"/>
      </w:rPr>
      <w:drawing>
        <wp:inline distT="0" distB="0" distL="0" distR="0" wp14:anchorId="2ECE6032" wp14:editId="3E4D2B91">
          <wp:extent cx="1322962" cy="436199"/>
          <wp:effectExtent l="0" t="0" r="0" b="254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con_Logo_large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24780" cy="43679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B9940B2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688E6DC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24243D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9EA2F6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40C072D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D709A1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DC6634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19A42E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2A470C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5645DE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3"/>
    <w:multiLevelType w:val="singleLevel"/>
    <w:tmpl w:val="00000003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</w:abstractNum>
  <w:abstractNum w:abstractNumId="11" w15:restartNumberingAfterBreak="0">
    <w:nsid w:val="00000004"/>
    <w:multiLevelType w:val="singleLevel"/>
    <w:tmpl w:val="0000000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/>
      </w:rPr>
    </w:lvl>
  </w:abstractNum>
  <w:abstractNum w:abstractNumId="12" w15:restartNumberingAfterBreak="0">
    <w:nsid w:val="00556CAD"/>
    <w:multiLevelType w:val="hybridMultilevel"/>
    <w:tmpl w:val="D430E8D4"/>
    <w:lvl w:ilvl="0" w:tplc="40090019">
      <w:start w:val="1"/>
      <w:numFmt w:val="lowerLetter"/>
      <w:lvlText w:val="%1."/>
      <w:lvlJc w:val="left"/>
      <w:pPr>
        <w:ind w:left="2160" w:hanging="360"/>
      </w:pPr>
    </w:lvl>
    <w:lvl w:ilvl="1" w:tplc="40090019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09B774CF"/>
    <w:multiLevelType w:val="multilevel"/>
    <w:tmpl w:val="09B774C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4F935F8"/>
    <w:multiLevelType w:val="hybridMultilevel"/>
    <w:tmpl w:val="E24C071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19F635C7"/>
    <w:multiLevelType w:val="multilevel"/>
    <w:tmpl w:val="2AA20C1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1A654FB4"/>
    <w:multiLevelType w:val="hybridMultilevel"/>
    <w:tmpl w:val="F2C640CC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1C7F5F96"/>
    <w:multiLevelType w:val="hybridMultilevel"/>
    <w:tmpl w:val="A13C1CCE"/>
    <w:lvl w:ilvl="0" w:tplc="40090019">
      <w:start w:val="1"/>
      <w:numFmt w:val="lowerLetter"/>
      <w:lvlText w:val="%1."/>
      <w:lvlJc w:val="left"/>
      <w:pPr>
        <w:ind w:left="2520" w:hanging="360"/>
      </w:p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8" w15:restartNumberingAfterBreak="0">
    <w:nsid w:val="1D5628EC"/>
    <w:multiLevelType w:val="hybridMultilevel"/>
    <w:tmpl w:val="A8C6438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20551AEF"/>
    <w:multiLevelType w:val="hybridMultilevel"/>
    <w:tmpl w:val="09566F7C"/>
    <w:lvl w:ilvl="0" w:tplc="40090019">
      <w:start w:val="1"/>
      <w:numFmt w:val="lowerLetter"/>
      <w:lvlText w:val="%1."/>
      <w:lvlJc w:val="left"/>
      <w:pPr>
        <w:ind w:left="2520" w:hanging="360"/>
      </w:p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0" w15:restartNumberingAfterBreak="0">
    <w:nsid w:val="21A31659"/>
    <w:multiLevelType w:val="hybridMultilevel"/>
    <w:tmpl w:val="EC4E04B0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248D6604"/>
    <w:multiLevelType w:val="hybridMultilevel"/>
    <w:tmpl w:val="C58416FA"/>
    <w:lvl w:ilvl="0" w:tplc="40090019">
      <w:start w:val="1"/>
      <w:numFmt w:val="lowerLetter"/>
      <w:lvlText w:val="%1."/>
      <w:lvlJc w:val="left"/>
      <w:pPr>
        <w:ind w:left="2160" w:hanging="360"/>
      </w:pPr>
    </w:lvl>
    <w:lvl w:ilvl="1" w:tplc="40090019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2" w15:restartNumberingAfterBreak="0">
    <w:nsid w:val="28411241"/>
    <w:multiLevelType w:val="hybridMultilevel"/>
    <w:tmpl w:val="D2EEAAC6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28B85923"/>
    <w:multiLevelType w:val="hybridMultilevel"/>
    <w:tmpl w:val="92F438C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6AF1F2E"/>
    <w:multiLevelType w:val="hybridMultilevel"/>
    <w:tmpl w:val="5E3479F6"/>
    <w:lvl w:ilvl="0" w:tplc="812E47C8">
      <w:start w:val="1"/>
      <w:numFmt w:val="decimal"/>
      <w:pStyle w:val="NumberedList1BW"/>
      <w:lvlText w:val="%1."/>
      <w:lvlJc w:val="left"/>
      <w:pPr>
        <w:ind w:left="1800" w:hanging="360"/>
      </w:pPr>
    </w:lvl>
    <w:lvl w:ilvl="1" w:tplc="5B1801AC">
      <w:start w:val="1"/>
      <w:numFmt w:val="lowerLetter"/>
      <w:pStyle w:val="NumberedList2BW"/>
      <w:lvlText w:val="%2."/>
      <w:lvlJc w:val="left"/>
      <w:pPr>
        <w:ind w:left="2520" w:hanging="360"/>
      </w:pPr>
    </w:lvl>
    <w:lvl w:ilvl="2" w:tplc="46048336">
      <w:start w:val="1"/>
      <w:numFmt w:val="lowerRoman"/>
      <w:pStyle w:val="NumberedList3BW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385A24AE"/>
    <w:multiLevelType w:val="hybridMultilevel"/>
    <w:tmpl w:val="E53269A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3EB44C78"/>
    <w:multiLevelType w:val="hybridMultilevel"/>
    <w:tmpl w:val="B37E5E82"/>
    <w:lvl w:ilvl="0" w:tplc="556A5EF2">
      <w:start w:val="1"/>
      <w:numFmt w:val="decimal"/>
      <w:pStyle w:val="FAQQuestions"/>
      <w:lvlText w:val="%1."/>
      <w:lvlJc w:val="left"/>
      <w:pPr>
        <w:ind w:left="1800" w:hanging="360"/>
      </w:pPr>
      <w:rPr>
        <w:rFonts w:hint="default"/>
      </w:rPr>
    </w:lvl>
    <w:lvl w:ilvl="1" w:tplc="21C4B552">
      <w:start w:val="1"/>
      <w:numFmt w:val="lowerLetter"/>
      <w:lvlText w:val="%2."/>
      <w:lvlJc w:val="left"/>
      <w:pPr>
        <w:ind w:left="2520" w:hanging="36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402C2243"/>
    <w:multiLevelType w:val="hybridMultilevel"/>
    <w:tmpl w:val="5A24889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439D1E21"/>
    <w:multiLevelType w:val="multilevel"/>
    <w:tmpl w:val="439D1E2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8970112"/>
    <w:multiLevelType w:val="hybridMultilevel"/>
    <w:tmpl w:val="25129796"/>
    <w:lvl w:ilvl="0" w:tplc="0BCAB9C4">
      <w:start w:val="1"/>
      <w:numFmt w:val="bullet"/>
      <w:pStyle w:val="BulletedList1BW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EDA1BEA">
      <w:start w:val="1"/>
      <w:numFmt w:val="bullet"/>
      <w:pStyle w:val="BulletedList2BW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CEA2B16">
      <w:start w:val="1"/>
      <w:numFmt w:val="bullet"/>
      <w:pStyle w:val="BulletedList3BW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261088D"/>
    <w:multiLevelType w:val="hybridMultilevel"/>
    <w:tmpl w:val="51B64C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2A4375A"/>
    <w:multiLevelType w:val="hybridMultilevel"/>
    <w:tmpl w:val="48F2C906"/>
    <w:lvl w:ilvl="0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2" w15:restartNumberingAfterBreak="0">
    <w:nsid w:val="57E11D5A"/>
    <w:multiLevelType w:val="multilevel"/>
    <w:tmpl w:val="57E11D5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BA690A"/>
    <w:multiLevelType w:val="hybridMultilevel"/>
    <w:tmpl w:val="DF1830F0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4" w15:restartNumberingAfterBreak="0">
    <w:nsid w:val="62F06705"/>
    <w:multiLevelType w:val="multilevel"/>
    <w:tmpl w:val="62F0670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8282473"/>
    <w:multiLevelType w:val="multilevel"/>
    <w:tmpl w:val="68282473"/>
    <w:lvl w:ilvl="0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6" w15:restartNumberingAfterBreak="0">
    <w:nsid w:val="6C1070D4"/>
    <w:multiLevelType w:val="hybridMultilevel"/>
    <w:tmpl w:val="6672925C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7" w15:restartNumberingAfterBreak="0">
    <w:nsid w:val="702B6913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782C7548"/>
    <w:multiLevelType w:val="multilevel"/>
    <w:tmpl w:val="75F0EDC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23"/>
  </w:num>
  <w:num w:numId="2">
    <w:abstractNumId w:val="29"/>
  </w:num>
  <w:num w:numId="3">
    <w:abstractNumId w:val="24"/>
  </w:num>
  <w:num w:numId="4">
    <w:abstractNumId w:val="9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8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37"/>
  </w:num>
  <w:num w:numId="15">
    <w:abstractNumId w:val="38"/>
  </w:num>
  <w:num w:numId="16">
    <w:abstractNumId w:val="15"/>
  </w:num>
  <w:num w:numId="17">
    <w:abstractNumId w:val="10"/>
  </w:num>
  <w:num w:numId="18">
    <w:abstractNumId w:val="35"/>
  </w:num>
  <w:num w:numId="19">
    <w:abstractNumId w:val="13"/>
  </w:num>
  <w:num w:numId="20">
    <w:abstractNumId w:val="11"/>
  </w:num>
  <w:num w:numId="21">
    <w:abstractNumId w:val="34"/>
  </w:num>
  <w:num w:numId="22">
    <w:abstractNumId w:val="28"/>
  </w:num>
  <w:num w:numId="23">
    <w:abstractNumId w:val="32"/>
  </w:num>
  <w:num w:numId="24">
    <w:abstractNumId w:val="26"/>
  </w:num>
  <w:num w:numId="25">
    <w:abstractNumId w:val="19"/>
  </w:num>
  <w:num w:numId="26">
    <w:abstractNumId w:val="17"/>
  </w:num>
  <w:num w:numId="27">
    <w:abstractNumId w:val="12"/>
  </w:num>
  <w:num w:numId="28">
    <w:abstractNumId w:val="21"/>
  </w:num>
  <w:num w:numId="29">
    <w:abstractNumId w:val="36"/>
  </w:num>
  <w:num w:numId="30">
    <w:abstractNumId w:val="20"/>
  </w:num>
  <w:num w:numId="31">
    <w:abstractNumId w:val="27"/>
  </w:num>
  <w:num w:numId="32">
    <w:abstractNumId w:val="18"/>
  </w:num>
  <w:num w:numId="33">
    <w:abstractNumId w:val="31"/>
  </w:num>
  <w:num w:numId="34">
    <w:abstractNumId w:val="30"/>
  </w:num>
  <w:num w:numId="35">
    <w:abstractNumId w:val="16"/>
  </w:num>
  <w:num w:numId="36">
    <w:abstractNumId w:val="14"/>
  </w:num>
  <w:num w:numId="37">
    <w:abstractNumId w:val="25"/>
  </w:num>
  <w:num w:numId="38">
    <w:abstractNumId w:val="22"/>
  </w:num>
  <w:num w:numId="39">
    <w:abstractNumId w:val="24"/>
    <w:lvlOverride w:ilvl="0">
      <w:startOverride w:val="2"/>
    </w:lvlOverride>
  </w:num>
  <w:num w:numId="40">
    <w:abstractNumId w:val="3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Ambika KSM">
    <w15:presenceInfo w15:providerId="None" w15:userId="Ambika KSM"/>
  </w15:person>
  <w15:person w15:author="Sarolin">
    <w15:presenceInfo w15:providerId="None" w15:userId="Sarolin"/>
  </w15:person>
  <w15:person w15:author="Ravikiran">
    <w15:presenceInfo w15:providerId="None" w15:userId="Ravikira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748F9"/>
    <w:rsid w:val="00003B91"/>
    <w:rsid w:val="0000594F"/>
    <w:rsid w:val="00005CB2"/>
    <w:rsid w:val="000064E5"/>
    <w:rsid w:val="0001532E"/>
    <w:rsid w:val="00020615"/>
    <w:rsid w:val="000236DD"/>
    <w:rsid w:val="00023FF9"/>
    <w:rsid w:val="0002586A"/>
    <w:rsid w:val="00031433"/>
    <w:rsid w:val="000423D8"/>
    <w:rsid w:val="00043ECC"/>
    <w:rsid w:val="00044D6A"/>
    <w:rsid w:val="00052AB1"/>
    <w:rsid w:val="000533A3"/>
    <w:rsid w:val="0005539F"/>
    <w:rsid w:val="00055B92"/>
    <w:rsid w:val="00070AB8"/>
    <w:rsid w:val="00072266"/>
    <w:rsid w:val="000738C8"/>
    <w:rsid w:val="00081B5C"/>
    <w:rsid w:val="00086339"/>
    <w:rsid w:val="00092C36"/>
    <w:rsid w:val="00095548"/>
    <w:rsid w:val="000A0380"/>
    <w:rsid w:val="000A615E"/>
    <w:rsid w:val="000B317A"/>
    <w:rsid w:val="000C1FCC"/>
    <w:rsid w:val="000C2947"/>
    <w:rsid w:val="000C29A6"/>
    <w:rsid w:val="000C60DA"/>
    <w:rsid w:val="000E5C73"/>
    <w:rsid w:val="000F4195"/>
    <w:rsid w:val="00111238"/>
    <w:rsid w:val="001162F4"/>
    <w:rsid w:val="00117251"/>
    <w:rsid w:val="00123635"/>
    <w:rsid w:val="00135B73"/>
    <w:rsid w:val="001459FF"/>
    <w:rsid w:val="00147428"/>
    <w:rsid w:val="0015176A"/>
    <w:rsid w:val="0015185B"/>
    <w:rsid w:val="00152CC3"/>
    <w:rsid w:val="001530EA"/>
    <w:rsid w:val="001548A4"/>
    <w:rsid w:val="001550E5"/>
    <w:rsid w:val="001560FA"/>
    <w:rsid w:val="001721C5"/>
    <w:rsid w:val="0017770B"/>
    <w:rsid w:val="0018783A"/>
    <w:rsid w:val="001907A7"/>
    <w:rsid w:val="0019333E"/>
    <w:rsid w:val="00195A7D"/>
    <w:rsid w:val="001977F2"/>
    <w:rsid w:val="00197D4C"/>
    <w:rsid w:val="001A1E55"/>
    <w:rsid w:val="001A39BA"/>
    <w:rsid w:val="001A44C4"/>
    <w:rsid w:val="001B112A"/>
    <w:rsid w:val="001B19FE"/>
    <w:rsid w:val="001B1CE8"/>
    <w:rsid w:val="001B386F"/>
    <w:rsid w:val="001B5D3B"/>
    <w:rsid w:val="001D59B4"/>
    <w:rsid w:val="001D5EC5"/>
    <w:rsid w:val="001E05AC"/>
    <w:rsid w:val="002004E1"/>
    <w:rsid w:val="00207FAB"/>
    <w:rsid w:val="00210A7A"/>
    <w:rsid w:val="00214493"/>
    <w:rsid w:val="00226445"/>
    <w:rsid w:val="002339EC"/>
    <w:rsid w:val="002357A2"/>
    <w:rsid w:val="00242B13"/>
    <w:rsid w:val="00245359"/>
    <w:rsid w:val="002520CC"/>
    <w:rsid w:val="002560FE"/>
    <w:rsid w:val="00260F25"/>
    <w:rsid w:val="00264072"/>
    <w:rsid w:val="00265F71"/>
    <w:rsid w:val="00275D21"/>
    <w:rsid w:val="00286755"/>
    <w:rsid w:val="002900E5"/>
    <w:rsid w:val="002900ED"/>
    <w:rsid w:val="00291AB3"/>
    <w:rsid w:val="00297498"/>
    <w:rsid w:val="002A3729"/>
    <w:rsid w:val="002A398D"/>
    <w:rsid w:val="002A59B1"/>
    <w:rsid w:val="002A7182"/>
    <w:rsid w:val="002B63A9"/>
    <w:rsid w:val="002C28C0"/>
    <w:rsid w:val="002C5309"/>
    <w:rsid w:val="002D13EC"/>
    <w:rsid w:val="002D368A"/>
    <w:rsid w:val="002D7091"/>
    <w:rsid w:val="002D7570"/>
    <w:rsid w:val="002E27B6"/>
    <w:rsid w:val="002E3CC1"/>
    <w:rsid w:val="002E437B"/>
    <w:rsid w:val="002E54AB"/>
    <w:rsid w:val="002E639B"/>
    <w:rsid w:val="002E7D6E"/>
    <w:rsid w:val="002F041F"/>
    <w:rsid w:val="0030170F"/>
    <w:rsid w:val="003040BC"/>
    <w:rsid w:val="0030636D"/>
    <w:rsid w:val="0031380C"/>
    <w:rsid w:val="003152AC"/>
    <w:rsid w:val="003178FC"/>
    <w:rsid w:val="00330970"/>
    <w:rsid w:val="003350F2"/>
    <w:rsid w:val="003353E7"/>
    <w:rsid w:val="00336E78"/>
    <w:rsid w:val="003400BF"/>
    <w:rsid w:val="003418C1"/>
    <w:rsid w:val="003467E9"/>
    <w:rsid w:val="00350497"/>
    <w:rsid w:val="00360904"/>
    <w:rsid w:val="0036483F"/>
    <w:rsid w:val="00371BC5"/>
    <w:rsid w:val="003728C7"/>
    <w:rsid w:val="00381234"/>
    <w:rsid w:val="00381DDE"/>
    <w:rsid w:val="003872B3"/>
    <w:rsid w:val="0039010C"/>
    <w:rsid w:val="00394303"/>
    <w:rsid w:val="00396B7C"/>
    <w:rsid w:val="003A65F0"/>
    <w:rsid w:val="003B3E12"/>
    <w:rsid w:val="003C650E"/>
    <w:rsid w:val="003D2315"/>
    <w:rsid w:val="003D298F"/>
    <w:rsid w:val="003D7C54"/>
    <w:rsid w:val="003E1BB5"/>
    <w:rsid w:val="003E3F33"/>
    <w:rsid w:val="003E5014"/>
    <w:rsid w:val="003F1475"/>
    <w:rsid w:val="003F2AA6"/>
    <w:rsid w:val="00405CEF"/>
    <w:rsid w:val="00407076"/>
    <w:rsid w:val="0041106B"/>
    <w:rsid w:val="00417638"/>
    <w:rsid w:val="00417979"/>
    <w:rsid w:val="004214C3"/>
    <w:rsid w:val="00424EF6"/>
    <w:rsid w:val="00425062"/>
    <w:rsid w:val="00426714"/>
    <w:rsid w:val="00426F93"/>
    <w:rsid w:val="00430AA2"/>
    <w:rsid w:val="004330A5"/>
    <w:rsid w:val="004341A3"/>
    <w:rsid w:val="0043797B"/>
    <w:rsid w:val="004402A3"/>
    <w:rsid w:val="0044760F"/>
    <w:rsid w:val="0044791D"/>
    <w:rsid w:val="00453478"/>
    <w:rsid w:val="0045595B"/>
    <w:rsid w:val="004615BA"/>
    <w:rsid w:val="00463AFE"/>
    <w:rsid w:val="00463FA2"/>
    <w:rsid w:val="004670C5"/>
    <w:rsid w:val="00470E4A"/>
    <w:rsid w:val="00471CF6"/>
    <w:rsid w:val="0048426C"/>
    <w:rsid w:val="00484284"/>
    <w:rsid w:val="00484650"/>
    <w:rsid w:val="00485F0B"/>
    <w:rsid w:val="00487525"/>
    <w:rsid w:val="00490663"/>
    <w:rsid w:val="00494180"/>
    <w:rsid w:val="004A2F28"/>
    <w:rsid w:val="004B1D3C"/>
    <w:rsid w:val="004B4B07"/>
    <w:rsid w:val="004C4267"/>
    <w:rsid w:val="004C672E"/>
    <w:rsid w:val="004D00BC"/>
    <w:rsid w:val="004D188B"/>
    <w:rsid w:val="004D2C7E"/>
    <w:rsid w:val="004E4485"/>
    <w:rsid w:val="004E517D"/>
    <w:rsid w:val="004F43B2"/>
    <w:rsid w:val="004F5C20"/>
    <w:rsid w:val="005010D5"/>
    <w:rsid w:val="00504532"/>
    <w:rsid w:val="00506612"/>
    <w:rsid w:val="00511445"/>
    <w:rsid w:val="00516C86"/>
    <w:rsid w:val="00520F7F"/>
    <w:rsid w:val="0052516F"/>
    <w:rsid w:val="00533F25"/>
    <w:rsid w:val="00534CC9"/>
    <w:rsid w:val="00535F49"/>
    <w:rsid w:val="00551AA7"/>
    <w:rsid w:val="005732BA"/>
    <w:rsid w:val="00573D26"/>
    <w:rsid w:val="00581280"/>
    <w:rsid w:val="00581482"/>
    <w:rsid w:val="00590D3F"/>
    <w:rsid w:val="00591B0F"/>
    <w:rsid w:val="00592CE4"/>
    <w:rsid w:val="005A1145"/>
    <w:rsid w:val="005A48AB"/>
    <w:rsid w:val="005B07DC"/>
    <w:rsid w:val="005B2A75"/>
    <w:rsid w:val="005B2B3C"/>
    <w:rsid w:val="005B7873"/>
    <w:rsid w:val="005C53A2"/>
    <w:rsid w:val="005C6B83"/>
    <w:rsid w:val="005D083E"/>
    <w:rsid w:val="005D1F3D"/>
    <w:rsid w:val="005D3923"/>
    <w:rsid w:val="005D57A2"/>
    <w:rsid w:val="005D6392"/>
    <w:rsid w:val="005D6751"/>
    <w:rsid w:val="005D6C44"/>
    <w:rsid w:val="005E0EAF"/>
    <w:rsid w:val="005E291C"/>
    <w:rsid w:val="005E6030"/>
    <w:rsid w:val="005E7BBF"/>
    <w:rsid w:val="005F29A8"/>
    <w:rsid w:val="005F2B53"/>
    <w:rsid w:val="0060066F"/>
    <w:rsid w:val="006034DB"/>
    <w:rsid w:val="00610265"/>
    <w:rsid w:val="006108C6"/>
    <w:rsid w:val="00615980"/>
    <w:rsid w:val="00615BDF"/>
    <w:rsid w:val="006206AE"/>
    <w:rsid w:val="00622330"/>
    <w:rsid w:val="00627E42"/>
    <w:rsid w:val="00632B92"/>
    <w:rsid w:val="00633E0D"/>
    <w:rsid w:val="006358F9"/>
    <w:rsid w:val="00641339"/>
    <w:rsid w:val="00645E64"/>
    <w:rsid w:val="00647B62"/>
    <w:rsid w:val="00651BE1"/>
    <w:rsid w:val="006523F3"/>
    <w:rsid w:val="00652892"/>
    <w:rsid w:val="006547A9"/>
    <w:rsid w:val="00656737"/>
    <w:rsid w:val="00661B7B"/>
    <w:rsid w:val="00665B12"/>
    <w:rsid w:val="00670C2C"/>
    <w:rsid w:val="00692F63"/>
    <w:rsid w:val="006961B0"/>
    <w:rsid w:val="00697B53"/>
    <w:rsid w:val="006A24F6"/>
    <w:rsid w:val="006A789F"/>
    <w:rsid w:val="006B0C66"/>
    <w:rsid w:val="006B37AE"/>
    <w:rsid w:val="006B64B1"/>
    <w:rsid w:val="006C496A"/>
    <w:rsid w:val="006C5090"/>
    <w:rsid w:val="006D39A9"/>
    <w:rsid w:val="006D52E2"/>
    <w:rsid w:val="006D5CD2"/>
    <w:rsid w:val="006D7E14"/>
    <w:rsid w:val="006E783D"/>
    <w:rsid w:val="006F115E"/>
    <w:rsid w:val="006F3F96"/>
    <w:rsid w:val="006F792C"/>
    <w:rsid w:val="00700059"/>
    <w:rsid w:val="007016AF"/>
    <w:rsid w:val="00702918"/>
    <w:rsid w:val="00702EE3"/>
    <w:rsid w:val="00706622"/>
    <w:rsid w:val="007155B5"/>
    <w:rsid w:val="0072453C"/>
    <w:rsid w:val="00724D5E"/>
    <w:rsid w:val="00726638"/>
    <w:rsid w:val="0072751D"/>
    <w:rsid w:val="00736DAC"/>
    <w:rsid w:val="00741064"/>
    <w:rsid w:val="00747722"/>
    <w:rsid w:val="007518FE"/>
    <w:rsid w:val="00752B2F"/>
    <w:rsid w:val="007608B7"/>
    <w:rsid w:val="00762AC6"/>
    <w:rsid w:val="007727E7"/>
    <w:rsid w:val="0077406B"/>
    <w:rsid w:val="00776959"/>
    <w:rsid w:val="00787077"/>
    <w:rsid w:val="00792266"/>
    <w:rsid w:val="007942A9"/>
    <w:rsid w:val="00797493"/>
    <w:rsid w:val="007A4A5E"/>
    <w:rsid w:val="007A59AB"/>
    <w:rsid w:val="007D16F9"/>
    <w:rsid w:val="007D2597"/>
    <w:rsid w:val="007D7398"/>
    <w:rsid w:val="007E0EF2"/>
    <w:rsid w:val="007E2C20"/>
    <w:rsid w:val="007E4103"/>
    <w:rsid w:val="007E4C17"/>
    <w:rsid w:val="007E4DF2"/>
    <w:rsid w:val="007E693A"/>
    <w:rsid w:val="007F26A6"/>
    <w:rsid w:val="007F2788"/>
    <w:rsid w:val="007F3870"/>
    <w:rsid w:val="007F5C34"/>
    <w:rsid w:val="00803765"/>
    <w:rsid w:val="008050A3"/>
    <w:rsid w:val="00815245"/>
    <w:rsid w:val="00815A5D"/>
    <w:rsid w:val="00833875"/>
    <w:rsid w:val="00840398"/>
    <w:rsid w:val="00843EDC"/>
    <w:rsid w:val="00852AAF"/>
    <w:rsid w:val="00855E3D"/>
    <w:rsid w:val="00860F29"/>
    <w:rsid w:val="00866C40"/>
    <w:rsid w:val="00866C4B"/>
    <w:rsid w:val="008748F9"/>
    <w:rsid w:val="00877B9D"/>
    <w:rsid w:val="00880F19"/>
    <w:rsid w:val="00890990"/>
    <w:rsid w:val="008917C2"/>
    <w:rsid w:val="008957E7"/>
    <w:rsid w:val="008A6138"/>
    <w:rsid w:val="008A6CB5"/>
    <w:rsid w:val="008B1748"/>
    <w:rsid w:val="008B3074"/>
    <w:rsid w:val="008B508C"/>
    <w:rsid w:val="008C4164"/>
    <w:rsid w:val="008D0046"/>
    <w:rsid w:val="008D2BDC"/>
    <w:rsid w:val="008E0FAF"/>
    <w:rsid w:val="008E187D"/>
    <w:rsid w:val="008F4563"/>
    <w:rsid w:val="008F622E"/>
    <w:rsid w:val="00901649"/>
    <w:rsid w:val="0090239D"/>
    <w:rsid w:val="00913528"/>
    <w:rsid w:val="00920916"/>
    <w:rsid w:val="009315A6"/>
    <w:rsid w:val="00933DD7"/>
    <w:rsid w:val="009521A0"/>
    <w:rsid w:val="00956533"/>
    <w:rsid w:val="00956FD3"/>
    <w:rsid w:val="00960A1B"/>
    <w:rsid w:val="009713FB"/>
    <w:rsid w:val="00972B03"/>
    <w:rsid w:val="00980EA4"/>
    <w:rsid w:val="009832FF"/>
    <w:rsid w:val="0099294D"/>
    <w:rsid w:val="00996658"/>
    <w:rsid w:val="009A00AA"/>
    <w:rsid w:val="009A157B"/>
    <w:rsid w:val="009A6336"/>
    <w:rsid w:val="009A6B8B"/>
    <w:rsid w:val="009D1D51"/>
    <w:rsid w:val="009D4131"/>
    <w:rsid w:val="009E1F05"/>
    <w:rsid w:val="009E4F46"/>
    <w:rsid w:val="009F1B7E"/>
    <w:rsid w:val="009F61C3"/>
    <w:rsid w:val="009F6A97"/>
    <w:rsid w:val="00A00E0C"/>
    <w:rsid w:val="00A01BFA"/>
    <w:rsid w:val="00A03969"/>
    <w:rsid w:val="00A101BB"/>
    <w:rsid w:val="00A1085B"/>
    <w:rsid w:val="00A10F9C"/>
    <w:rsid w:val="00A11CE9"/>
    <w:rsid w:val="00A13BFD"/>
    <w:rsid w:val="00A1642C"/>
    <w:rsid w:val="00A24824"/>
    <w:rsid w:val="00A34AE0"/>
    <w:rsid w:val="00A36C17"/>
    <w:rsid w:val="00A41796"/>
    <w:rsid w:val="00A41CF5"/>
    <w:rsid w:val="00A42392"/>
    <w:rsid w:val="00A43DEA"/>
    <w:rsid w:val="00A46E9F"/>
    <w:rsid w:val="00A46F40"/>
    <w:rsid w:val="00A627E0"/>
    <w:rsid w:val="00A62A49"/>
    <w:rsid w:val="00A64793"/>
    <w:rsid w:val="00A6549C"/>
    <w:rsid w:val="00A67900"/>
    <w:rsid w:val="00A723DD"/>
    <w:rsid w:val="00A8048C"/>
    <w:rsid w:val="00A81B1D"/>
    <w:rsid w:val="00A82FA8"/>
    <w:rsid w:val="00A86C5F"/>
    <w:rsid w:val="00A87812"/>
    <w:rsid w:val="00A87B0D"/>
    <w:rsid w:val="00A87DB1"/>
    <w:rsid w:val="00A95D16"/>
    <w:rsid w:val="00AB0239"/>
    <w:rsid w:val="00AB4803"/>
    <w:rsid w:val="00AC2196"/>
    <w:rsid w:val="00AC5983"/>
    <w:rsid w:val="00AC6002"/>
    <w:rsid w:val="00AC6789"/>
    <w:rsid w:val="00AC6BA7"/>
    <w:rsid w:val="00AD0B15"/>
    <w:rsid w:val="00AD19BA"/>
    <w:rsid w:val="00AD7788"/>
    <w:rsid w:val="00AE46E3"/>
    <w:rsid w:val="00AE7BFA"/>
    <w:rsid w:val="00AF23DF"/>
    <w:rsid w:val="00AF4740"/>
    <w:rsid w:val="00AF5A2A"/>
    <w:rsid w:val="00AF677D"/>
    <w:rsid w:val="00AF6821"/>
    <w:rsid w:val="00B00676"/>
    <w:rsid w:val="00B01FDE"/>
    <w:rsid w:val="00B02B42"/>
    <w:rsid w:val="00B06E60"/>
    <w:rsid w:val="00B13318"/>
    <w:rsid w:val="00B15F7C"/>
    <w:rsid w:val="00B229BF"/>
    <w:rsid w:val="00B2338E"/>
    <w:rsid w:val="00B24CA7"/>
    <w:rsid w:val="00B25512"/>
    <w:rsid w:val="00B2731D"/>
    <w:rsid w:val="00B334ED"/>
    <w:rsid w:val="00B34743"/>
    <w:rsid w:val="00B34899"/>
    <w:rsid w:val="00B34E9B"/>
    <w:rsid w:val="00B53391"/>
    <w:rsid w:val="00B53468"/>
    <w:rsid w:val="00B566DE"/>
    <w:rsid w:val="00B61CCD"/>
    <w:rsid w:val="00B65345"/>
    <w:rsid w:val="00B76A22"/>
    <w:rsid w:val="00B86A40"/>
    <w:rsid w:val="00B96314"/>
    <w:rsid w:val="00B9690E"/>
    <w:rsid w:val="00BA1596"/>
    <w:rsid w:val="00BA7996"/>
    <w:rsid w:val="00BB2ED0"/>
    <w:rsid w:val="00BB3148"/>
    <w:rsid w:val="00BB50D7"/>
    <w:rsid w:val="00BC71C9"/>
    <w:rsid w:val="00BC78D7"/>
    <w:rsid w:val="00BD1CF2"/>
    <w:rsid w:val="00BD7DA6"/>
    <w:rsid w:val="00BE41C8"/>
    <w:rsid w:val="00BF2358"/>
    <w:rsid w:val="00BF673D"/>
    <w:rsid w:val="00C04247"/>
    <w:rsid w:val="00C13684"/>
    <w:rsid w:val="00C23543"/>
    <w:rsid w:val="00C24821"/>
    <w:rsid w:val="00C32A61"/>
    <w:rsid w:val="00C35CF3"/>
    <w:rsid w:val="00C42334"/>
    <w:rsid w:val="00C43B11"/>
    <w:rsid w:val="00C47848"/>
    <w:rsid w:val="00C47C5C"/>
    <w:rsid w:val="00C544B5"/>
    <w:rsid w:val="00C544C4"/>
    <w:rsid w:val="00C5465E"/>
    <w:rsid w:val="00C56928"/>
    <w:rsid w:val="00C56F69"/>
    <w:rsid w:val="00C61A03"/>
    <w:rsid w:val="00C61A20"/>
    <w:rsid w:val="00C620AD"/>
    <w:rsid w:val="00C64D05"/>
    <w:rsid w:val="00C662AD"/>
    <w:rsid w:val="00C87B64"/>
    <w:rsid w:val="00C92A02"/>
    <w:rsid w:val="00C94AF6"/>
    <w:rsid w:val="00CA23D9"/>
    <w:rsid w:val="00CA6940"/>
    <w:rsid w:val="00CB314F"/>
    <w:rsid w:val="00CB45A7"/>
    <w:rsid w:val="00CC3B29"/>
    <w:rsid w:val="00CC5018"/>
    <w:rsid w:val="00CC582C"/>
    <w:rsid w:val="00CC7F93"/>
    <w:rsid w:val="00CD12DF"/>
    <w:rsid w:val="00CD1810"/>
    <w:rsid w:val="00CD49B6"/>
    <w:rsid w:val="00CD7917"/>
    <w:rsid w:val="00D0352E"/>
    <w:rsid w:val="00D06801"/>
    <w:rsid w:val="00D13FAA"/>
    <w:rsid w:val="00D149F4"/>
    <w:rsid w:val="00D14A2B"/>
    <w:rsid w:val="00D20C06"/>
    <w:rsid w:val="00D20D45"/>
    <w:rsid w:val="00D2349A"/>
    <w:rsid w:val="00D23C58"/>
    <w:rsid w:val="00D24FE7"/>
    <w:rsid w:val="00D25AF9"/>
    <w:rsid w:val="00D26942"/>
    <w:rsid w:val="00D4065E"/>
    <w:rsid w:val="00D41BEC"/>
    <w:rsid w:val="00D454E3"/>
    <w:rsid w:val="00D5576C"/>
    <w:rsid w:val="00D63A2A"/>
    <w:rsid w:val="00D640CF"/>
    <w:rsid w:val="00D71EF1"/>
    <w:rsid w:val="00D7799B"/>
    <w:rsid w:val="00D84A63"/>
    <w:rsid w:val="00D94B5E"/>
    <w:rsid w:val="00DA5F87"/>
    <w:rsid w:val="00DA6919"/>
    <w:rsid w:val="00DA7603"/>
    <w:rsid w:val="00DB5C31"/>
    <w:rsid w:val="00DC0DAF"/>
    <w:rsid w:val="00DD06D4"/>
    <w:rsid w:val="00DD0FA6"/>
    <w:rsid w:val="00DD7FB1"/>
    <w:rsid w:val="00DE4D46"/>
    <w:rsid w:val="00DE5CBD"/>
    <w:rsid w:val="00E00081"/>
    <w:rsid w:val="00E057BE"/>
    <w:rsid w:val="00E12FC5"/>
    <w:rsid w:val="00E201CF"/>
    <w:rsid w:val="00E2189A"/>
    <w:rsid w:val="00E276F4"/>
    <w:rsid w:val="00E324CC"/>
    <w:rsid w:val="00E32E36"/>
    <w:rsid w:val="00E337AE"/>
    <w:rsid w:val="00E436DE"/>
    <w:rsid w:val="00E5419E"/>
    <w:rsid w:val="00E66864"/>
    <w:rsid w:val="00E73D3D"/>
    <w:rsid w:val="00E9033E"/>
    <w:rsid w:val="00E948A1"/>
    <w:rsid w:val="00EA3374"/>
    <w:rsid w:val="00EA62B2"/>
    <w:rsid w:val="00EB79A3"/>
    <w:rsid w:val="00EB7B33"/>
    <w:rsid w:val="00EC2FE5"/>
    <w:rsid w:val="00ED0433"/>
    <w:rsid w:val="00ED18B9"/>
    <w:rsid w:val="00ED7135"/>
    <w:rsid w:val="00EE0C2B"/>
    <w:rsid w:val="00EE249E"/>
    <w:rsid w:val="00EE2F1B"/>
    <w:rsid w:val="00EE40D3"/>
    <w:rsid w:val="00F10C34"/>
    <w:rsid w:val="00F1373B"/>
    <w:rsid w:val="00F15CFD"/>
    <w:rsid w:val="00F15D96"/>
    <w:rsid w:val="00F15FD5"/>
    <w:rsid w:val="00F223AE"/>
    <w:rsid w:val="00F2513B"/>
    <w:rsid w:val="00F3173B"/>
    <w:rsid w:val="00F33A74"/>
    <w:rsid w:val="00F37ECD"/>
    <w:rsid w:val="00F457B0"/>
    <w:rsid w:val="00F5137A"/>
    <w:rsid w:val="00F60FC1"/>
    <w:rsid w:val="00F62105"/>
    <w:rsid w:val="00F72B97"/>
    <w:rsid w:val="00F83D4D"/>
    <w:rsid w:val="00F86149"/>
    <w:rsid w:val="00F93917"/>
    <w:rsid w:val="00FA03EC"/>
    <w:rsid w:val="00FA16F5"/>
    <w:rsid w:val="00FA6BBC"/>
    <w:rsid w:val="00FB20E0"/>
    <w:rsid w:val="00FB6230"/>
    <w:rsid w:val="00FC6AE3"/>
    <w:rsid w:val="00FD08FA"/>
    <w:rsid w:val="00FD4A7F"/>
    <w:rsid w:val="00FE2BC0"/>
    <w:rsid w:val="00FE6580"/>
    <w:rsid w:val="00FF7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7C5806"/>
  <w15:docId w15:val="{043DBA88-8B0D-4D52-A4BC-423305265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70AB8"/>
  </w:style>
  <w:style w:type="paragraph" w:styleId="Heading1">
    <w:name w:val="heading 1"/>
    <w:basedOn w:val="Normal"/>
    <w:next w:val="Normal"/>
    <w:link w:val="Heading1Char"/>
    <w:uiPriority w:val="9"/>
    <w:qFormat/>
    <w:rsid w:val="008748F9"/>
    <w:pPr>
      <w:keepNext/>
      <w:keepLines/>
      <w:numPr>
        <w:numId w:val="15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48F9"/>
    <w:pPr>
      <w:keepNext/>
      <w:keepLines/>
      <w:numPr>
        <w:ilvl w:val="1"/>
        <w:numId w:val="15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48F9"/>
    <w:pPr>
      <w:keepNext/>
      <w:keepLines/>
      <w:numPr>
        <w:ilvl w:val="2"/>
        <w:numId w:val="15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23DD"/>
    <w:pPr>
      <w:keepNext/>
      <w:keepLines/>
      <w:numPr>
        <w:ilvl w:val="3"/>
        <w:numId w:val="15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23DD"/>
    <w:pPr>
      <w:keepNext/>
      <w:keepLines/>
      <w:numPr>
        <w:ilvl w:val="4"/>
        <w:numId w:val="15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23DD"/>
    <w:pPr>
      <w:keepNext/>
      <w:keepLines/>
      <w:numPr>
        <w:ilvl w:val="5"/>
        <w:numId w:val="15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23DD"/>
    <w:pPr>
      <w:keepNext/>
      <w:keepLines/>
      <w:numPr>
        <w:ilvl w:val="6"/>
        <w:numId w:val="15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23DD"/>
    <w:pPr>
      <w:keepNext/>
      <w:keepLines/>
      <w:numPr>
        <w:ilvl w:val="7"/>
        <w:numId w:val="15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23DD"/>
    <w:pPr>
      <w:keepNext/>
      <w:keepLines/>
      <w:numPr>
        <w:ilvl w:val="8"/>
        <w:numId w:val="15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8748F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748F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748F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748F9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TableGrid">
    <w:name w:val="Table Grid"/>
    <w:basedOn w:val="TableNormal"/>
    <w:uiPriority w:val="59"/>
    <w:rsid w:val="007155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link w:val="CaptionChar"/>
    <w:unhideWhenUsed/>
    <w:qFormat/>
    <w:rsid w:val="007155B5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155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55B5"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5CE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05CE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405CEF"/>
    <w:rPr>
      <w:i/>
      <w:iCs/>
      <w:color w:val="808080" w:themeColor="text1" w:themeTint="7F"/>
    </w:rPr>
  </w:style>
  <w:style w:type="paragraph" w:styleId="NoteHeading">
    <w:name w:val="Note Heading"/>
    <w:basedOn w:val="Normal"/>
    <w:next w:val="Normal"/>
    <w:link w:val="NoteHeadingChar"/>
    <w:uiPriority w:val="99"/>
    <w:unhideWhenUsed/>
    <w:rsid w:val="00405CEF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rsid w:val="00405CEF"/>
  </w:style>
  <w:style w:type="paragraph" w:styleId="Header">
    <w:name w:val="header"/>
    <w:basedOn w:val="Normal"/>
    <w:link w:val="HeaderChar"/>
    <w:uiPriority w:val="99"/>
    <w:unhideWhenUsed/>
    <w:rsid w:val="009D41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4131"/>
  </w:style>
  <w:style w:type="paragraph" w:styleId="Footer">
    <w:name w:val="footer"/>
    <w:basedOn w:val="Normal"/>
    <w:link w:val="FooterChar"/>
    <w:uiPriority w:val="99"/>
    <w:unhideWhenUsed/>
    <w:rsid w:val="009D41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4131"/>
  </w:style>
  <w:style w:type="paragraph" w:styleId="NoSpacing">
    <w:name w:val="No Spacing"/>
    <w:link w:val="NoSpacingChar"/>
    <w:uiPriority w:val="1"/>
    <w:qFormat/>
    <w:rsid w:val="009D4131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9D4131"/>
    <w:rPr>
      <w:rFonts w:eastAsiaTheme="minorEastAsia"/>
      <w:lang w:val="en-US" w:eastAsia="ja-JP"/>
    </w:rPr>
  </w:style>
  <w:style w:type="paragraph" w:customStyle="1" w:styleId="TOCTitle">
    <w:name w:val="TOC_Title"/>
    <w:basedOn w:val="Subtitle"/>
    <w:link w:val="TOCTitleChar"/>
    <w:qFormat/>
    <w:rsid w:val="004F5C20"/>
    <w:pPr>
      <w:jc w:val="center"/>
    </w:pPr>
    <w:rPr>
      <w:rFonts w:asciiTheme="minorHAnsi" w:hAnsiTheme="minorHAnsi"/>
      <w:i w:val="0"/>
      <w:color w:val="3D549D"/>
      <w:spacing w:val="0"/>
      <w:sz w:val="36"/>
    </w:rPr>
  </w:style>
  <w:style w:type="paragraph" w:styleId="TOC1">
    <w:name w:val="toc 1"/>
    <w:basedOn w:val="Normal"/>
    <w:next w:val="Normal"/>
    <w:autoRedefine/>
    <w:uiPriority w:val="39"/>
    <w:unhideWhenUsed/>
    <w:rsid w:val="00A723DD"/>
    <w:pPr>
      <w:spacing w:before="360" w:after="360"/>
    </w:pPr>
    <w:rPr>
      <w:b/>
      <w:bCs/>
      <w:caps/>
      <w:u w:val="single"/>
    </w:rPr>
  </w:style>
  <w:style w:type="character" w:customStyle="1" w:styleId="TOCTitleChar">
    <w:name w:val="TOC_Title Char"/>
    <w:basedOn w:val="SubtitleChar"/>
    <w:link w:val="TOCTitle"/>
    <w:rsid w:val="004F5C20"/>
    <w:rPr>
      <w:rFonts w:asciiTheme="majorHAnsi" w:eastAsiaTheme="majorEastAsia" w:hAnsiTheme="majorHAnsi" w:cstheme="majorBidi"/>
      <w:i w:val="0"/>
      <w:iCs/>
      <w:color w:val="3D549D"/>
      <w:spacing w:val="15"/>
      <w:sz w:val="36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A723DD"/>
    <w:pPr>
      <w:spacing w:after="0"/>
    </w:pPr>
    <w:rPr>
      <w:b/>
      <w:bCs/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A723DD"/>
    <w:pPr>
      <w:spacing w:after="0"/>
    </w:pPr>
    <w:rPr>
      <w:smallCaps/>
    </w:rPr>
  </w:style>
  <w:style w:type="character" w:styleId="Hyperlink">
    <w:name w:val="Hyperlink"/>
    <w:basedOn w:val="DefaultParagraphFont"/>
    <w:uiPriority w:val="99"/>
    <w:unhideWhenUsed/>
    <w:rsid w:val="00A723DD"/>
    <w:rPr>
      <w:color w:val="0000FF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A723DD"/>
    <w:pPr>
      <w:spacing w:after="0"/>
    </w:pPr>
  </w:style>
  <w:style w:type="paragraph" w:styleId="TOC5">
    <w:name w:val="toc 5"/>
    <w:basedOn w:val="Normal"/>
    <w:next w:val="Normal"/>
    <w:autoRedefine/>
    <w:uiPriority w:val="39"/>
    <w:unhideWhenUsed/>
    <w:rsid w:val="00A723DD"/>
    <w:pPr>
      <w:spacing w:after="0"/>
    </w:pPr>
  </w:style>
  <w:style w:type="paragraph" w:styleId="TOC6">
    <w:name w:val="toc 6"/>
    <w:basedOn w:val="Normal"/>
    <w:next w:val="Normal"/>
    <w:autoRedefine/>
    <w:uiPriority w:val="39"/>
    <w:unhideWhenUsed/>
    <w:rsid w:val="00A723DD"/>
    <w:pPr>
      <w:spacing w:after="0"/>
    </w:pPr>
  </w:style>
  <w:style w:type="paragraph" w:styleId="TOC7">
    <w:name w:val="toc 7"/>
    <w:basedOn w:val="Normal"/>
    <w:next w:val="Normal"/>
    <w:autoRedefine/>
    <w:uiPriority w:val="39"/>
    <w:unhideWhenUsed/>
    <w:rsid w:val="00A723DD"/>
    <w:pPr>
      <w:spacing w:after="0"/>
    </w:pPr>
  </w:style>
  <w:style w:type="paragraph" w:styleId="TOC8">
    <w:name w:val="toc 8"/>
    <w:basedOn w:val="Normal"/>
    <w:next w:val="Normal"/>
    <w:autoRedefine/>
    <w:uiPriority w:val="39"/>
    <w:unhideWhenUsed/>
    <w:rsid w:val="00A723DD"/>
    <w:pPr>
      <w:spacing w:after="0"/>
    </w:pPr>
  </w:style>
  <w:style w:type="paragraph" w:styleId="TOC9">
    <w:name w:val="toc 9"/>
    <w:basedOn w:val="Normal"/>
    <w:next w:val="Normal"/>
    <w:autoRedefine/>
    <w:uiPriority w:val="39"/>
    <w:unhideWhenUsed/>
    <w:rsid w:val="00A723DD"/>
    <w:pPr>
      <w:spacing w:after="0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A723D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23DD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23D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23D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23D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23D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H1Color">
    <w:name w:val="H1_Color"/>
    <w:basedOn w:val="Heading1"/>
    <w:next w:val="BodyBW"/>
    <w:link w:val="H1ColorChar"/>
    <w:qFormat/>
    <w:rsid w:val="002357A2"/>
    <w:pPr>
      <w:numPr>
        <w:numId w:val="0"/>
      </w:numPr>
    </w:pPr>
    <w:rPr>
      <w:rFonts w:asciiTheme="minorHAnsi" w:hAnsiTheme="minorHAnsi"/>
      <w:color w:val="3D549D"/>
    </w:rPr>
  </w:style>
  <w:style w:type="paragraph" w:customStyle="1" w:styleId="H2Color">
    <w:name w:val="H2_Color"/>
    <w:basedOn w:val="Heading2"/>
    <w:next w:val="BodyBW"/>
    <w:link w:val="H2ColorChar"/>
    <w:qFormat/>
    <w:rsid w:val="005D1F3D"/>
    <w:pPr>
      <w:numPr>
        <w:ilvl w:val="0"/>
        <w:numId w:val="0"/>
      </w:numPr>
    </w:pPr>
    <w:rPr>
      <w:rFonts w:asciiTheme="minorHAnsi" w:hAnsiTheme="minorHAnsi"/>
      <w:color w:val="3D549D"/>
      <w:sz w:val="24"/>
    </w:rPr>
  </w:style>
  <w:style w:type="character" w:customStyle="1" w:styleId="H1ColorChar">
    <w:name w:val="H1_Color Char"/>
    <w:basedOn w:val="Heading1Char"/>
    <w:link w:val="H1Color"/>
    <w:rsid w:val="008D2BDC"/>
    <w:rPr>
      <w:rFonts w:asciiTheme="majorHAnsi" w:eastAsiaTheme="majorEastAsia" w:hAnsiTheme="majorHAnsi" w:cstheme="majorBidi"/>
      <w:b/>
      <w:bCs/>
      <w:color w:val="3D549D"/>
      <w:sz w:val="28"/>
      <w:szCs w:val="28"/>
    </w:rPr>
  </w:style>
  <w:style w:type="paragraph" w:customStyle="1" w:styleId="H3Color">
    <w:name w:val="H3_Color"/>
    <w:basedOn w:val="Heading3"/>
    <w:next w:val="BodyBW"/>
    <w:link w:val="H3ColorChar"/>
    <w:qFormat/>
    <w:rsid w:val="002357A2"/>
    <w:pPr>
      <w:numPr>
        <w:ilvl w:val="0"/>
        <w:numId w:val="0"/>
      </w:numPr>
    </w:pPr>
    <w:rPr>
      <w:rFonts w:asciiTheme="minorHAnsi" w:hAnsiTheme="minorHAnsi"/>
      <w:color w:val="3D549D"/>
    </w:rPr>
  </w:style>
  <w:style w:type="character" w:customStyle="1" w:styleId="H2ColorChar">
    <w:name w:val="H2_Color Char"/>
    <w:basedOn w:val="Heading2Char"/>
    <w:link w:val="H2Color"/>
    <w:rsid w:val="005D1F3D"/>
    <w:rPr>
      <w:rFonts w:asciiTheme="majorHAnsi" w:eastAsiaTheme="majorEastAsia" w:hAnsiTheme="majorHAnsi" w:cstheme="majorBidi"/>
      <w:b/>
      <w:bCs/>
      <w:color w:val="3D549D"/>
      <w:sz w:val="24"/>
      <w:szCs w:val="26"/>
    </w:rPr>
  </w:style>
  <w:style w:type="paragraph" w:customStyle="1" w:styleId="BodyBW">
    <w:name w:val="Body_BW"/>
    <w:basedOn w:val="Normal"/>
    <w:link w:val="BodyBWChar"/>
    <w:qFormat/>
    <w:rsid w:val="0048426C"/>
    <w:pPr>
      <w:spacing w:before="120"/>
      <w:ind w:left="1440"/>
    </w:pPr>
  </w:style>
  <w:style w:type="character" w:customStyle="1" w:styleId="H3ColorChar">
    <w:name w:val="H3_Color Char"/>
    <w:basedOn w:val="Heading3Char"/>
    <w:link w:val="H3Color"/>
    <w:rsid w:val="008D2BDC"/>
    <w:rPr>
      <w:rFonts w:asciiTheme="majorHAnsi" w:eastAsiaTheme="majorEastAsia" w:hAnsiTheme="majorHAnsi" w:cstheme="majorBidi"/>
      <w:b/>
      <w:bCs/>
      <w:color w:val="3D549D"/>
    </w:rPr>
  </w:style>
  <w:style w:type="paragraph" w:customStyle="1" w:styleId="BodyIndentBW">
    <w:name w:val="Body_Indent_BW"/>
    <w:basedOn w:val="Normal"/>
    <w:link w:val="BodyIndentBWChar"/>
    <w:qFormat/>
    <w:rsid w:val="008D2BDC"/>
    <w:pPr>
      <w:ind w:firstLine="360"/>
    </w:pPr>
  </w:style>
  <w:style w:type="character" w:customStyle="1" w:styleId="BodyBWChar">
    <w:name w:val="Body_BW Char"/>
    <w:basedOn w:val="DefaultParagraphFont"/>
    <w:link w:val="BodyBW"/>
    <w:rsid w:val="0048426C"/>
  </w:style>
  <w:style w:type="paragraph" w:customStyle="1" w:styleId="BulletedList1BW">
    <w:name w:val="Bulleted_List_1_BW"/>
    <w:basedOn w:val="ListParagraph"/>
    <w:link w:val="BulletedList1BWChar"/>
    <w:qFormat/>
    <w:rsid w:val="0048426C"/>
    <w:pPr>
      <w:numPr>
        <w:numId w:val="2"/>
      </w:numPr>
      <w:spacing w:after="0"/>
      <w:ind w:left="1797" w:hanging="357"/>
    </w:pPr>
  </w:style>
  <w:style w:type="character" w:customStyle="1" w:styleId="BodyIndentBWChar">
    <w:name w:val="Body_Indent_BW Char"/>
    <w:basedOn w:val="DefaultParagraphFont"/>
    <w:link w:val="BodyIndentBW"/>
    <w:rsid w:val="008D2BDC"/>
  </w:style>
  <w:style w:type="paragraph" w:customStyle="1" w:styleId="BulletedList2BW">
    <w:name w:val="Bulleted_List_2_BW"/>
    <w:basedOn w:val="ListParagraph"/>
    <w:link w:val="BulletedList2BWChar"/>
    <w:qFormat/>
    <w:rsid w:val="008917C2"/>
    <w:pPr>
      <w:numPr>
        <w:ilvl w:val="1"/>
        <w:numId w:val="2"/>
      </w:numPr>
      <w:spacing w:after="0"/>
      <w:ind w:left="1434" w:hanging="357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8D2BDC"/>
  </w:style>
  <w:style w:type="character" w:customStyle="1" w:styleId="BulletedList1BWChar">
    <w:name w:val="Bulleted_List_1_BW Char"/>
    <w:basedOn w:val="ListParagraphChar"/>
    <w:link w:val="BulletedList1BW"/>
    <w:rsid w:val="0048426C"/>
  </w:style>
  <w:style w:type="paragraph" w:customStyle="1" w:styleId="BulletedList3BW">
    <w:name w:val="Bulleted_List_3_BW"/>
    <w:basedOn w:val="ListParagraph"/>
    <w:link w:val="BulletedList3BWChar"/>
    <w:qFormat/>
    <w:rsid w:val="008917C2"/>
    <w:pPr>
      <w:numPr>
        <w:ilvl w:val="2"/>
        <w:numId w:val="2"/>
      </w:numPr>
      <w:spacing w:after="0"/>
      <w:ind w:left="2154" w:hanging="357"/>
    </w:pPr>
  </w:style>
  <w:style w:type="character" w:customStyle="1" w:styleId="BulletedList2BWChar">
    <w:name w:val="Bulleted_List_2_BW Char"/>
    <w:basedOn w:val="ListParagraphChar"/>
    <w:link w:val="BulletedList2BW"/>
    <w:rsid w:val="008917C2"/>
  </w:style>
  <w:style w:type="paragraph" w:customStyle="1" w:styleId="NumberedList1BW">
    <w:name w:val="Numbered_List_1_BW"/>
    <w:basedOn w:val="ListParagraph"/>
    <w:link w:val="NumberedList1BWChar"/>
    <w:qFormat/>
    <w:rsid w:val="008D2BDC"/>
    <w:pPr>
      <w:numPr>
        <w:numId w:val="3"/>
      </w:numPr>
    </w:pPr>
  </w:style>
  <w:style w:type="character" w:customStyle="1" w:styleId="BulletedList3BWChar">
    <w:name w:val="Bulleted_List_3_BW Char"/>
    <w:basedOn w:val="ListParagraphChar"/>
    <w:link w:val="BulletedList3BW"/>
    <w:rsid w:val="008917C2"/>
  </w:style>
  <w:style w:type="paragraph" w:customStyle="1" w:styleId="NumberedList2BW">
    <w:name w:val="Numbered_List_2_BW"/>
    <w:basedOn w:val="ListParagraph"/>
    <w:link w:val="NumberedList2BWChar"/>
    <w:qFormat/>
    <w:rsid w:val="008D2BDC"/>
    <w:pPr>
      <w:numPr>
        <w:ilvl w:val="1"/>
        <w:numId w:val="3"/>
      </w:numPr>
    </w:pPr>
  </w:style>
  <w:style w:type="character" w:customStyle="1" w:styleId="NumberedList1BWChar">
    <w:name w:val="Numbered_List_1_BW Char"/>
    <w:basedOn w:val="ListParagraphChar"/>
    <w:link w:val="NumberedList1BW"/>
    <w:rsid w:val="008D2BDC"/>
  </w:style>
  <w:style w:type="paragraph" w:customStyle="1" w:styleId="NumberedList3BW">
    <w:name w:val="Numbered_List_3_BW"/>
    <w:basedOn w:val="ListParagraph"/>
    <w:link w:val="NumberedList3BWChar"/>
    <w:qFormat/>
    <w:rsid w:val="008D2BDC"/>
    <w:pPr>
      <w:numPr>
        <w:ilvl w:val="2"/>
        <w:numId w:val="3"/>
      </w:numPr>
    </w:pPr>
  </w:style>
  <w:style w:type="character" w:customStyle="1" w:styleId="NumberedList2BWChar">
    <w:name w:val="Numbered_List_2_BW Char"/>
    <w:basedOn w:val="ListParagraphChar"/>
    <w:link w:val="NumberedList2BW"/>
    <w:rsid w:val="008D2BDC"/>
  </w:style>
  <w:style w:type="paragraph" w:customStyle="1" w:styleId="TableCaptionColor">
    <w:name w:val="Table_Caption_Color"/>
    <w:basedOn w:val="Caption"/>
    <w:link w:val="TableCaptionColorChar"/>
    <w:qFormat/>
    <w:rsid w:val="008917C2"/>
    <w:pPr>
      <w:keepNext/>
      <w:jc w:val="center"/>
    </w:pPr>
    <w:rPr>
      <w:color w:val="3D549D"/>
    </w:rPr>
  </w:style>
  <w:style w:type="character" w:customStyle="1" w:styleId="NumberedList3BWChar">
    <w:name w:val="Numbered_List_3_BW Char"/>
    <w:basedOn w:val="ListParagraphChar"/>
    <w:link w:val="NumberedList3BW"/>
    <w:rsid w:val="008D2BDC"/>
  </w:style>
  <w:style w:type="paragraph" w:customStyle="1" w:styleId="TableCaptionBW">
    <w:name w:val="Table_Caption_BW"/>
    <w:basedOn w:val="TableCaptionColor"/>
    <w:link w:val="TableCaptionBWChar"/>
    <w:qFormat/>
    <w:rsid w:val="008D2BDC"/>
    <w:rPr>
      <w:color w:val="auto"/>
    </w:rPr>
  </w:style>
  <w:style w:type="character" w:customStyle="1" w:styleId="CaptionChar">
    <w:name w:val="Caption Char"/>
    <w:basedOn w:val="DefaultParagraphFont"/>
    <w:link w:val="Caption"/>
    <w:uiPriority w:val="35"/>
    <w:rsid w:val="008D2BDC"/>
    <w:rPr>
      <w:b/>
      <w:bCs/>
      <w:color w:val="4F81BD" w:themeColor="accent1"/>
      <w:sz w:val="18"/>
      <w:szCs w:val="18"/>
    </w:rPr>
  </w:style>
  <w:style w:type="character" w:customStyle="1" w:styleId="TableCaptionColorChar">
    <w:name w:val="Table_Caption_Color Char"/>
    <w:basedOn w:val="CaptionChar"/>
    <w:link w:val="TableCaptionColor"/>
    <w:rsid w:val="008917C2"/>
    <w:rPr>
      <w:b/>
      <w:bCs/>
      <w:color w:val="3D549D"/>
      <w:sz w:val="18"/>
      <w:szCs w:val="18"/>
    </w:rPr>
  </w:style>
  <w:style w:type="paragraph" w:customStyle="1" w:styleId="TableHeadingColor">
    <w:name w:val="Table_Heading_Color"/>
    <w:basedOn w:val="Normal"/>
    <w:link w:val="TableHeadingColorChar"/>
    <w:qFormat/>
    <w:rsid w:val="004A2F28"/>
    <w:pPr>
      <w:keepNext/>
      <w:keepLines/>
      <w:jc w:val="center"/>
    </w:pPr>
    <w:rPr>
      <w:b/>
      <w:color w:val="3D549D"/>
    </w:rPr>
  </w:style>
  <w:style w:type="character" w:customStyle="1" w:styleId="TableCaptionBWChar">
    <w:name w:val="Table_Caption_BW Char"/>
    <w:basedOn w:val="TableCaptionColorChar"/>
    <w:link w:val="TableCaptionBW"/>
    <w:rsid w:val="008D2BDC"/>
    <w:rPr>
      <w:b/>
      <w:bCs/>
      <w:color w:val="3D549D"/>
      <w:sz w:val="18"/>
      <w:szCs w:val="18"/>
    </w:rPr>
  </w:style>
  <w:style w:type="paragraph" w:customStyle="1" w:styleId="TableBodyBW">
    <w:name w:val="Table_Body_BW"/>
    <w:basedOn w:val="Normal"/>
    <w:link w:val="TableBodyBWChar"/>
    <w:qFormat/>
    <w:rsid w:val="008D2BDC"/>
  </w:style>
  <w:style w:type="character" w:customStyle="1" w:styleId="TableHeadingColorChar">
    <w:name w:val="Table_Heading_Color Char"/>
    <w:basedOn w:val="DefaultParagraphFont"/>
    <w:link w:val="TableHeadingColor"/>
    <w:rsid w:val="004A2F28"/>
    <w:rPr>
      <w:b/>
      <w:color w:val="3D549D"/>
    </w:rPr>
  </w:style>
  <w:style w:type="paragraph" w:customStyle="1" w:styleId="FigureCentered">
    <w:name w:val="Figure_Centered"/>
    <w:basedOn w:val="Normal"/>
    <w:link w:val="FigureCenteredChar"/>
    <w:qFormat/>
    <w:rsid w:val="00670C2C"/>
    <w:pPr>
      <w:keepNext/>
      <w:jc w:val="center"/>
    </w:pPr>
  </w:style>
  <w:style w:type="character" w:customStyle="1" w:styleId="TableBodyBWChar">
    <w:name w:val="Table_Body_BW Char"/>
    <w:basedOn w:val="DefaultParagraphFont"/>
    <w:link w:val="TableBodyBW"/>
    <w:rsid w:val="008D2BDC"/>
  </w:style>
  <w:style w:type="paragraph" w:customStyle="1" w:styleId="FigureCaptionColor">
    <w:name w:val="Figure_Caption_Color"/>
    <w:basedOn w:val="Caption"/>
    <w:link w:val="FigureCaptionColorChar"/>
    <w:qFormat/>
    <w:rsid w:val="00670C2C"/>
    <w:pPr>
      <w:jc w:val="center"/>
    </w:pPr>
    <w:rPr>
      <w:color w:val="3D549D"/>
    </w:rPr>
  </w:style>
  <w:style w:type="character" w:customStyle="1" w:styleId="FigureCenteredChar">
    <w:name w:val="Figure_Centered Char"/>
    <w:basedOn w:val="DefaultParagraphFont"/>
    <w:link w:val="FigureCentered"/>
    <w:rsid w:val="00670C2C"/>
  </w:style>
  <w:style w:type="paragraph" w:customStyle="1" w:styleId="FigureCaptionBW">
    <w:name w:val="Figure_Caption_BW"/>
    <w:basedOn w:val="FigureCaptionColor"/>
    <w:next w:val="BodyBW"/>
    <w:link w:val="FigureCaptionBWChar"/>
    <w:qFormat/>
    <w:rsid w:val="008D2BDC"/>
    <w:rPr>
      <w:color w:val="auto"/>
    </w:rPr>
  </w:style>
  <w:style w:type="character" w:customStyle="1" w:styleId="FigureCaptionColorChar">
    <w:name w:val="Figure_Caption_Color Char"/>
    <w:basedOn w:val="CaptionChar"/>
    <w:link w:val="FigureCaptionColor"/>
    <w:rsid w:val="00670C2C"/>
    <w:rPr>
      <w:b/>
      <w:bCs/>
      <w:color w:val="3D549D"/>
      <w:sz w:val="18"/>
      <w:szCs w:val="18"/>
    </w:rPr>
  </w:style>
  <w:style w:type="paragraph" w:customStyle="1" w:styleId="GlossaryTitleColor">
    <w:name w:val="Glossary_Title_Color"/>
    <w:basedOn w:val="Subtitle"/>
    <w:link w:val="GlossaryTitleColorChar"/>
    <w:qFormat/>
    <w:rsid w:val="004F5C20"/>
    <w:pPr>
      <w:jc w:val="center"/>
    </w:pPr>
    <w:rPr>
      <w:rFonts w:asciiTheme="minorHAnsi" w:hAnsiTheme="minorHAnsi"/>
      <w:b/>
      <w:i w:val="0"/>
      <w:color w:val="3D549D"/>
      <w:spacing w:val="0"/>
    </w:rPr>
  </w:style>
  <w:style w:type="character" w:customStyle="1" w:styleId="FigureCaptionBWChar">
    <w:name w:val="Figure_Caption_BW Char"/>
    <w:basedOn w:val="FigureCaptionColorChar"/>
    <w:link w:val="FigureCaptionBW"/>
    <w:rsid w:val="008D2BDC"/>
    <w:rPr>
      <w:b/>
      <w:bCs/>
      <w:color w:val="3D549D"/>
      <w:sz w:val="18"/>
      <w:szCs w:val="18"/>
    </w:rPr>
  </w:style>
  <w:style w:type="paragraph" w:customStyle="1" w:styleId="GlossaryContentBW">
    <w:name w:val="Glossary_Content_BW"/>
    <w:basedOn w:val="BodyBW"/>
    <w:link w:val="GlossaryContentBWChar"/>
    <w:qFormat/>
    <w:rsid w:val="008D0046"/>
  </w:style>
  <w:style w:type="character" w:customStyle="1" w:styleId="GlossaryTitleColorChar">
    <w:name w:val="Glossary_Title_Color Char"/>
    <w:basedOn w:val="SubtitleChar"/>
    <w:link w:val="GlossaryTitleColor"/>
    <w:rsid w:val="004F5C20"/>
    <w:rPr>
      <w:rFonts w:asciiTheme="majorHAnsi" w:eastAsiaTheme="majorEastAsia" w:hAnsiTheme="majorHAnsi" w:cstheme="majorBidi"/>
      <w:b/>
      <w:i w:val="0"/>
      <w:iCs/>
      <w:color w:val="3D549D"/>
      <w:spacing w:val="15"/>
      <w:sz w:val="24"/>
      <w:szCs w:val="24"/>
    </w:rPr>
  </w:style>
  <w:style w:type="paragraph" w:customStyle="1" w:styleId="AppendixTitleColor">
    <w:name w:val="Appendix_Title_Color"/>
    <w:basedOn w:val="Subtitle"/>
    <w:link w:val="AppendixTitleColorChar"/>
    <w:qFormat/>
    <w:rsid w:val="004F5C20"/>
    <w:pPr>
      <w:jc w:val="center"/>
    </w:pPr>
    <w:rPr>
      <w:rFonts w:asciiTheme="minorHAnsi" w:hAnsiTheme="minorHAnsi"/>
      <w:b/>
      <w:i w:val="0"/>
      <w:color w:val="3D549D"/>
      <w:spacing w:val="0"/>
    </w:rPr>
  </w:style>
  <w:style w:type="character" w:customStyle="1" w:styleId="GlossaryContentBWChar">
    <w:name w:val="Glossary_Content_BW Char"/>
    <w:basedOn w:val="BodyBWChar"/>
    <w:link w:val="GlossaryContentBW"/>
    <w:rsid w:val="008D0046"/>
  </w:style>
  <w:style w:type="paragraph" w:styleId="Title">
    <w:name w:val="Title"/>
    <w:basedOn w:val="Normal"/>
    <w:next w:val="Normal"/>
    <w:link w:val="TitleChar"/>
    <w:uiPriority w:val="10"/>
    <w:qFormat/>
    <w:rsid w:val="00070AB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ppendixTitleColorChar">
    <w:name w:val="Appendix_Title_Color Char"/>
    <w:basedOn w:val="SubtitleChar"/>
    <w:link w:val="AppendixTitleColor"/>
    <w:rsid w:val="004F5C20"/>
    <w:rPr>
      <w:rFonts w:asciiTheme="majorHAnsi" w:eastAsiaTheme="majorEastAsia" w:hAnsiTheme="majorHAnsi" w:cstheme="majorBidi"/>
      <w:b/>
      <w:i w:val="0"/>
      <w:iCs/>
      <w:color w:val="3D549D"/>
      <w:spacing w:val="15"/>
      <w:sz w:val="24"/>
      <w:szCs w:val="24"/>
    </w:rPr>
  </w:style>
  <w:style w:type="character" w:customStyle="1" w:styleId="TitleChar">
    <w:name w:val="Title Char"/>
    <w:basedOn w:val="DefaultParagraphFont"/>
    <w:link w:val="Title"/>
    <w:uiPriority w:val="10"/>
    <w:rsid w:val="00070AB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ChapterTitleColor">
    <w:name w:val="Chapter_Title_Color"/>
    <w:basedOn w:val="Title"/>
    <w:link w:val="ChapterTitleColorChar"/>
    <w:qFormat/>
    <w:rsid w:val="00833875"/>
    <w:pPr>
      <w:pageBreakBefore/>
      <w:jc w:val="right"/>
    </w:pPr>
    <w:rPr>
      <w:rFonts w:asciiTheme="minorHAnsi" w:hAnsiTheme="minorHAnsi"/>
    </w:rPr>
  </w:style>
  <w:style w:type="character" w:styleId="LineNumber">
    <w:name w:val="line number"/>
    <w:basedOn w:val="DefaultParagraphFont"/>
    <w:uiPriority w:val="99"/>
    <w:semiHidden/>
    <w:unhideWhenUsed/>
    <w:rsid w:val="00070AB8"/>
  </w:style>
  <w:style w:type="character" w:customStyle="1" w:styleId="ChapterTitleColorChar">
    <w:name w:val="Chapter_Title_Color Char"/>
    <w:basedOn w:val="TitleChar"/>
    <w:link w:val="ChapterTitleColor"/>
    <w:rsid w:val="0083387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TableContents">
    <w:name w:val="Table Contents"/>
    <w:basedOn w:val="Normal"/>
    <w:rsid w:val="009A00AA"/>
    <w:pPr>
      <w:suppressLineNumbers/>
      <w:suppressAutoHyphens/>
      <w:spacing w:after="0" w:line="240" w:lineRule="auto"/>
      <w:jc w:val="both"/>
    </w:pPr>
    <w:rPr>
      <w:rFonts w:ascii="Calibri" w:eastAsia="Times New Roman" w:hAnsi="Calibri" w:cs="Times New Roman"/>
      <w:sz w:val="20"/>
      <w:szCs w:val="20"/>
      <w:lang w:eastAsia="en-IN"/>
    </w:rPr>
  </w:style>
  <w:style w:type="paragraph" w:customStyle="1" w:styleId="ChapterTitleBW1">
    <w:name w:val="Chapter_Title_BW_1"/>
    <w:basedOn w:val="ChapterTitleColor"/>
    <w:link w:val="ChapterTitleBW1Char"/>
    <w:qFormat/>
    <w:rsid w:val="00833875"/>
    <w:pPr>
      <w:pBdr>
        <w:bottom w:val="single" w:sz="8" w:space="4" w:color="auto"/>
      </w:pBdr>
    </w:pPr>
    <w:rPr>
      <w:color w:val="auto"/>
    </w:rPr>
  </w:style>
  <w:style w:type="paragraph" w:customStyle="1" w:styleId="RevisionHistoryTitleBW">
    <w:name w:val="Revision_History_Title_BW"/>
    <w:basedOn w:val="Heading1"/>
    <w:link w:val="RevisionHistoryTitleBWChar"/>
    <w:qFormat/>
    <w:rsid w:val="00833875"/>
    <w:pPr>
      <w:numPr>
        <w:numId w:val="0"/>
      </w:numPr>
      <w:ind w:left="432"/>
      <w:jc w:val="center"/>
    </w:pPr>
    <w:rPr>
      <w:rFonts w:asciiTheme="minorHAnsi" w:hAnsiTheme="minorHAnsi"/>
      <w:color w:val="auto"/>
    </w:rPr>
  </w:style>
  <w:style w:type="character" w:customStyle="1" w:styleId="ChapterTitleBW1Char">
    <w:name w:val="Chapter_Title_BW_1 Char"/>
    <w:basedOn w:val="ChapterTitleColorChar"/>
    <w:link w:val="ChapterTitleBW1"/>
    <w:rsid w:val="0083387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TableHeadingBW">
    <w:name w:val="Table_Heading_BW"/>
    <w:basedOn w:val="TableHeadingColor"/>
    <w:link w:val="TableHeadingBWChar"/>
    <w:qFormat/>
    <w:rsid w:val="00833875"/>
    <w:rPr>
      <w:color w:val="auto"/>
    </w:rPr>
  </w:style>
  <w:style w:type="character" w:customStyle="1" w:styleId="RevisionHistoryTitleBWChar">
    <w:name w:val="Revision_History_Title_BW Char"/>
    <w:basedOn w:val="Heading1Char"/>
    <w:link w:val="RevisionHistoryTitleBW"/>
    <w:rsid w:val="0083387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H1BW">
    <w:name w:val="H1_BW"/>
    <w:basedOn w:val="H1Color"/>
    <w:link w:val="H1BWChar"/>
    <w:qFormat/>
    <w:rsid w:val="00833875"/>
    <w:rPr>
      <w:rFonts w:eastAsia="Arial"/>
      <w:color w:val="auto"/>
    </w:rPr>
  </w:style>
  <w:style w:type="character" w:customStyle="1" w:styleId="TableHeadingBWChar">
    <w:name w:val="Table_Heading_BW Char"/>
    <w:basedOn w:val="TableHeadingColorChar"/>
    <w:link w:val="TableHeadingBW"/>
    <w:rsid w:val="00833875"/>
    <w:rPr>
      <w:b/>
      <w:color w:val="3D549D"/>
    </w:rPr>
  </w:style>
  <w:style w:type="paragraph" w:customStyle="1" w:styleId="H2BW">
    <w:name w:val="H2_BW"/>
    <w:basedOn w:val="H2Color"/>
    <w:link w:val="H2BWChar"/>
    <w:qFormat/>
    <w:rsid w:val="005D1F3D"/>
    <w:rPr>
      <w:color w:val="auto"/>
    </w:rPr>
  </w:style>
  <w:style w:type="character" w:customStyle="1" w:styleId="H1BWChar">
    <w:name w:val="H1_BW Char"/>
    <w:basedOn w:val="H1ColorChar"/>
    <w:link w:val="H1BW"/>
    <w:rsid w:val="00833875"/>
    <w:rPr>
      <w:rFonts w:asciiTheme="majorHAnsi" w:eastAsia="Arial" w:hAnsiTheme="majorHAnsi" w:cstheme="majorBidi"/>
      <w:b/>
      <w:bCs/>
      <w:color w:val="3D549D"/>
      <w:sz w:val="28"/>
      <w:szCs w:val="28"/>
    </w:rPr>
  </w:style>
  <w:style w:type="character" w:customStyle="1" w:styleId="H2BWChar">
    <w:name w:val="H2_BW Char"/>
    <w:basedOn w:val="H2ColorChar"/>
    <w:link w:val="H2BW"/>
    <w:rsid w:val="005D1F3D"/>
    <w:rPr>
      <w:rFonts w:asciiTheme="majorHAnsi" w:eastAsiaTheme="majorEastAsia" w:hAnsiTheme="majorHAnsi" w:cstheme="majorBidi"/>
      <w:b/>
      <w:bCs/>
      <w:color w:val="3D549D"/>
      <w:sz w:val="24"/>
      <w:szCs w:val="26"/>
    </w:rPr>
  </w:style>
  <w:style w:type="paragraph" w:customStyle="1" w:styleId="Caption1">
    <w:name w:val="Caption1"/>
    <w:basedOn w:val="Normal"/>
    <w:next w:val="Normal"/>
    <w:uiPriority w:val="7"/>
    <w:qFormat/>
    <w:rsid w:val="00D41BEC"/>
    <w:pPr>
      <w:spacing w:after="0" w:line="240" w:lineRule="auto"/>
      <w:jc w:val="center"/>
    </w:pPr>
    <w:rPr>
      <w:rFonts w:ascii="Arial" w:eastAsia="SimSun" w:hAnsi="Arial" w:cs="Times New Roman"/>
      <w:b/>
      <w:bCs/>
      <w:sz w:val="20"/>
      <w:szCs w:val="20"/>
      <w:lang w:val="en-US" w:eastAsia="ja-JP"/>
    </w:rPr>
  </w:style>
  <w:style w:type="paragraph" w:customStyle="1" w:styleId="H3BW">
    <w:name w:val="H3_BW"/>
    <w:basedOn w:val="H3Color"/>
    <w:link w:val="H3BWChar"/>
    <w:qFormat/>
    <w:rsid w:val="00516C86"/>
    <w:rPr>
      <w:color w:val="auto"/>
    </w:rPr>
  </w:style>
  <w:style w:type="character" w:customStyle="1" w:styleId="H3BWChar">
    <w:name w:val="H3_BW Char"/>
    <w:basedOn w:val="H3ColorChar"/>
    <w:link w:val="H3BW"/>
    <w:rsid w:val="00516C86"/>
    <w:rPr>
      <w:rFonts w:asciiTheme="majorHAnsi" w:eastAsiaTheme="majorEastAsia" w:hAnsiTheme="majorHAnsi" w:cstheme="majorBidi"/>
      <w:b/>
      <w:bCs/>
      <w:color w:val="3D549D"/>
    </w:rPr>
  </w:style>
  <w:style w:type="paragraph" w:customStyle="1" w:styleId="FAQQuestions">
    <w:name w:val="FAQ_Questions"/>
    <w:basedOn w:val="BodyBW"/>
    <w:link w:val="FAQQuestionsChar"/>
    <w:qFormat/>
    <w:rsid w:val="00591B0F"/>
    <w:pPr>
      <w:numPr>
        <w:numId w:val="24"/>
      </w:numPr>
    </w:pPr>
    <w:rPr>
      <w:b/>
    </w:rPr>
  </w:style>
  <w:style w:type="paragraph" w:customStyle="1" w:styleId="FAQAnswers">
    <w:name w:val="FAQ_Answers"/>
    <w:basedOn w:val="BodyIndentBW"/>
    <w:link w:val="FAQAnswersChar"/>
    <w:qFormat/>
    <w:rsid w:val="00591B0F"/>
    <w:pPr>
      <w:ind w:left="1800" w:firstLine="0"/>
    </w:pPr>
  </w:style>
  <w:style w:type="character" w:customStyle="1" w:styleId="FAQQuestionsChar">
    <w:name w:val="FAQ_Questions Char"/>
    <w:basedOn w:val="BodyBWChar"/>
    <w:link w:val="FAQQuestions"/>
    <w:rsid w:val="00591B0F"/>
    <w:rPr>
      <w:b/>
    </w:rPr>
  </w:style>
  <w:style w:type="character" w:customStyle="1" w:styleId="FAQAnswersChar">
    <w:name w:val="FAQ_Answers Char"/>
    <w:basedOn w:val="BodyIndentBWChar"/>
    <w:link w:val="FAQAnswers"/>
    <w:rsid w:val="00591B0F"/>
  </w:style>
  <w:style w:type="character" w:styleId="CommentReference">
    <w:name w:val="annotation reference"/>
    <w:basedOn w:val="DefaultParagraphFont"/>
    <w:uiPriority w:val="99"/>
    <w:semiHidden/>
    <w:unhideWhenUsed/>
    <w:rsid w:val="00661B7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61B7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61B7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61B7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61B7B"/>
    <w:rPr>
      <w:b/>
      <w:bCs/>
      <w:sz w:val="20"/>
      <w:szCs w:val="20"/>
    </w:rPr>
  </w:style>
  <w:style w:type="paragraph" w:customStyle="1" w:styleId="APICodeBW">
    <w:name w:val="API_Code_BW"/>
    <w:basedOn w:val="Normal"/>
    <w:link w:val="APICodeBWChar"/>
    <w:qFormat/>
    <w:rsid w:val="00BD7DA6"/>
    <w:pPr>
      <w:spacing w:before="120" w:after="120" w:line="240" w:lineRule="auto"/>
      <w:ind w:left="1440"/>
    </w:pPr>
    <w:rPr>
      <w:rFonts w:ascii="Courier New" w:hAnsi="Courier New" w:cs="Courier New"/>
    </w:rPr>
  </w:style>
  <w:style w:type="character" w:customStyle="1" w:styleId="APICodeBWChar">
    <w:name w:val="API_Code_BW Char"/>
    <w:basedOn w:val="DefaultParagraphFont"/>
    <w:link w:val="APICodeBW"/>
    <w:rsid w:val="00BD7DA6"/>
    <w:rPr>
      <w:rFonts w:ascii="Courier New" w:hAnsi="Courier New" w:cs="Courier New"/>
    </w:rPr>
  </w:style>
  <w:style w:type="paragraph" w:styleId="Revision">
    <w:name w:val="Revision"/>
    <w:hidden/>
    <w:uiPriority w:val="99"/>
    <w:semiHidden/>
    <w:rsid w:val="008050A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935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0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microsoft.com/office/2016/09/relationships/commentsIds" Target="commentsIds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microsoft.com/office/2011/relationships/people" Target="people.xml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microsoft.com/office/2011/relationships/commentsExtended" Target="commentsExtended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www.e-consystems.com/warranty.asp" TargetMode="External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comments" Target="comments.xml"/><Relationship Id="rId24" Type="http://schemas.openxmlformats.org/officeDocument/2006/relationships/image" Target="media/image13.png"/><Relationship Id="rId32" Type="http://schemas.openxmlformats.org/officeDocument/2006/relationships/hyperlink" Target="https://www.e-consystems.com/RMA-Policy.asp" TargetMode="External"/><Relationship Id="rId37" Type="http://schemas.openxmlformats.org/officeDocument/2006/relationships/footer" Target="footer2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hyperlink" Target="https://www.e-consystems.com/create-ticket.asp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www.e-consystems.com/" TargetMode="External"/><Relationship Id="rId35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2018-04-06T00:00:00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8C23D17-1160-481A-BD80-08CBAA8A47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16</Pages>
  <Words>1686</Words>
  <Characters>9611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e-con Systems</Company>
  <LinksUpToDate>false</LinksUpToDate>
  <CharactersWithSpaces>11275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SaravananM</dc:creator>
  <cp:lastModifiedBy>Ambika KSM</cp:lastModifiedBy>
  <cp:revision>68</cp:revision>
  <cp:lastPrinted>2018-04-16T10:44:00Z</cp:lastPrinted>
  <dcterms:created xsi:type="dcterms:W3CDTF">2018-04-16T12:55:00Z</dcterms:created>
  <dcterms:modified xsi:type="dcterms:W3CDTF">2018-04-26T07:08:00Z</dcterms:modified>
</cp:coreProperties>
</file>